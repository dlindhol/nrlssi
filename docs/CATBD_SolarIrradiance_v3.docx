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77777777" w:rsidR="002A5C69" w:rsidRPr="00F33F91" w:rsidRDefault="0096159C" w:rsidP="007E50AB">
      <w:pPr>
        <w:pStyle w:val="CDRFrontPageTitle"/>
        <w:rPr>
          <w:color w:val="000000" w:themeColor="text1"/>
        </w:rPr>
      </w:pPr>
      <w:r w:rsidRPr="00F33F91">
        <w:rPr>
          <w:color w:val="000000" w:themeColor="text1"/>
        </w:rPr>
        <w:t>Solar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77777777" w:rsidR="009A7319" w:rsidRPr="00772ADA" w:rsidRDefault="009A7319" w:rsidP="009A7319">
      <w:pPr>
        <w:pStyle w:val="CDRFrontPageVersion"/>
      </w:pPr>
      <w:r w:rsidRPr="00772ADA">
        <w:t xml:space="preserve">CDR Program </w:t>
      </w:r>
      <w:r w:rsidRPr="00552DE5">
        <w:t>Document</w:t>
      </w:r>
      <w:r w:rsidRPr="00772ADA">
        <w:t xml:space="preserve"> Number: </w:t>
      </w:r>
      <w:r w:rsidRPr="00772ADA">
        <w:tab/>
      </w:r>
      <w:r w:rsidR="00D4097E" w:rsidRPr="009A7319">
        <w:rPr>
          <w:color w:val="FF0000"/>
        </w:rPr>
        <w:t>TBD by CDR Program</w:t>
      </w:r>
      <w:r w:rsidR="00D4097E">
        <w:rPr>
          <w:color w:val="FF0000"/>
        </w:rPr>
        <w:t xml:space="preserve"> Document Manager</w:t>
      </w:r>
    </w:p>
    <w:p w14:paraId="64CCD96D" w14:textId="77777777" w:rsidR="009A7319" w:rsidRPr="00772ADA" w:rsidRDefault="009A7319" w:rsidP="009A7319">
      <w:pPr>
        <w:pStyle w:val="CDRFrontPageVersion"/>
      </w:pPr>
      <w:r w:rsidRPr="00772ADA">
        <w:t xml:space="preserve">Originator Document Number: </w:t>
      </w:r>
      <w:r w:rsidRPr="00772ADA">
        <w:tab/>
      </w:r>
      <w:r w:rsidRPr="009A7319">
        <w:rPr>
          <w:color w:val="FF0000"/>
        </w:rPr>
        <w:t xml:space="preserve">TBD by PI </w:t>
      </w:r>
      <w:r>
        <w:rPr>
          <w:color w:val="FF0000"/>
        </w:rPr>
        <w:t xml:space="preserve">organization </w:t>
      </w:r>
      <w:r w:rsidRPr="009A7319">
        <w:rPr>
          <w:color w:val="FF0000"/>
        </w:rPr>
        <w:t>or</w:t>
      </w:r>
      <w:r>
        <w:rPr>
          <w:color w:val="FF0000"/>
        </w:rPr>
        <w:t xml:space="preserve"> use</w:t>
      </w:r>
      <w:r w:rsidRPr="009A7319">
        <w:rPr>
          <w:color w:val="FF0000"/>
        </w:rPr>
        <w:t xml:space="preserve"> N/A</w:t>
      </w:r>
    </w:p>
    <w:p w14:paraId="21BE25DB" w14:textId="77777777" w:rsidR="009A7319" w:rsidRDefault="009A7319" w:rsidP="009A7319">
      <w:pPr>
        <w:pStyle w:val="CDRFrontPageVersion"/>
      </w:pP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t xml:space="preserve">Revision </w:t>
      </w:r>
      <w:r w:rsidR="0091333E">
        <w:rPr>
          <w:color w:val="FF0000"/>
        </w:rPr>
        <w:t>1</w:t>
      </w:r>
      <w:r w:rsidRPr="00D4097E">
        <w:t xml:space="preserve"> /</w:t>
      </w:r>
      <w:r w:rsidR="00D4097E" w:rsidRPr="00D4097E">
        <w:t xml:space="preserve"> </w:t>
      </w:r>
      <w:r w:rsidR="0078366F" w:rsidRPr="0078366F">
        <w:rPr>
          <w:color w:val="FF0000"/>
        </w:rPr>
        <w:t>&lt;</w:t>
      </w:r>
      <w:r w:rsidR="00D4097E" w:rsidRPr="0078366F">
        <w:rPr>
          <w:color w:val="FF0000"/>
        </w:rPr>
        <w:t>Month</w:t>
      </w:r>
      <w:r w:rsidR="0078366F">
        <w:rPr>
          <w:color w:val="FF0000"/>
        </w:rPr>
        <w:t>&gt; &lt;day&gt;</w:t>
      </w:r>
      <w:r w:rsidR="00D4097E" w:rsidRPr="0078366F">
        <w:rPr>
          <w:color w:val="FF0000"/>
        </w:rPr>
        <w:t xml:space="preserve">, </w:t>
      </w:r>
      <w:r w:rsidR="00D4097E" w:rsidRPr="00D4097E">
        <w:rPr>
          <w:color w:val="FF0000"/>
        </w:rPr>
        <w:t>YYYY</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7777777" w:rsidR="00C51DEC" w:rsidRPr="00C51DEC" w:rsidRDefault="00C51DEC" w:rsidP="00D16658">
            <w:pPr>
              <w:pStyle w:val="CDRTableText"/>
              <w:keepNext/>
              <w:rPr>
                <w:color w:val="FF0000"/>
              </w:rPr>
            </w:pPr>
            <w:r>
              <w:rPr>
                <w:color w:val="FF0000"/>
              </w:rPr>
              <w:t>DSR-</w:t>
            </w:r>
            <w:r w:rsidR="002C2EC1">
              <w:rPr>
                <w:color w:val="FF0000"/>
              </w:rPr>
              <w:t>XXX</w:t>
            </w:r>
          </w:p>
        </w:tc>
        <w:tc>
          <w:tcPr>
            <w:tcW w:w="4046" w:type="dxa"/>
          </w:tcPr>
          <w:p w14:paraId="43D7B94A" w14:textId="77777777" w:rsidR="00C51DEC" w:rsidRPr="00C51DEC" w:rsidRDefault="002C2EC1" w:rsidP="00D16658">
            <w:pPr>
              <w:pStyle w:val="CDRTableText"/>
              <w:keepNext/>
              <w:rPr>
                <w:color w:val="FF0000"/>
              </w:rPr>
            </w:pPr>
            <w:r>
              <w:rPr>
                <w:color w:val="FF0000"/>
              </w:rPr>
              <w:t>Initial Submission to CDR Program</w:t>
            </w:r>
          </w:p>
        </w:tc>
        <w:tc>
          <w:tcPr>
            <w:tcW w:w="1462" w:type="dxa"/>
          </w:tcPr>
          <w:p w14:paraId="45EC1B75" w14:textId="77777777" w:rsidR="00C51DEC" w:rsidRPr="00C51DEC" w:rsidRDefault="00B77387" w:rsidP="00D16658">
            <w:pPr>
              <w:pStyle w:val="CDRTableText"/>
              <w:keepNext/>
              <w:rPr>
                <w:color w:val="FF0000"/>
              </w:rPr>
            </w:pPr>
            <w:r>
              <w:rPr>
                <w:color w:val="FF0000"/>
              </w:rPr>
              <w:t>MM/DD/YYYY</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42AC128E"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 xml:space="preserve">variations </w:t>
      </w:r>
      <w:r w:rsidR="00CD37FD" w:rsidRPr="00CD37FD">
        <w:rPr>
          <w:rFonts w:asciiTheme="majorHAnsi" w:hAnsiTheme="majorHAnsi"/>
        </w:rPr>
        <w:t xml:space="preserve">in </w:t>
      </w:r>
      <w:r w:rsidR="00B9451E">
        <w:rPr>
          <w:rFonts w:asciiTheme="majorHAnsi" w:hAnsiTheme="majorHAnsi"/>
        </w:rPr>
        <w:t xml:space="preserve">four </w:t>
      </w:r>
      <w:r w:rsidR="00CD37FD" w:rsidRPr="00CD37FD">
        <w:rPr>
          <w:rFonts w:asciiTheme="majorHAnsi" w:hAnsiTheme="majorHAnsi"/>
        </w:rPr>
        <w:t xml:space="preserve">broad </w:t>
      </w:r>
      <w:r w:rsidR="00CD37FD">
        <w:rPr>
          <w:rFonts w:asciiTheme="majorHAnsi" w:hAnsiTheme="majorHAnsi"/>
        </w:rPr>
        <w:t xml:space="preserve">wavelength </w:t>
      </w:r>
      <w:r w:rsidR="00CD37FD" w:rsidRPr="00CD37FD">
        <w:rPr>
          <w:rFonts w:asciiTheme="majorHAnsi" w:hAnsiTheme="majorHAnsi"/>
        </w:rPr>
        <w:t xml:space="preserve">bands </w:t>
      </w:r>
      <w:r w:rsidR="005E3460">
        <w:rPr>
          <w:rFonts w:asciiTheme="majorHAnsi" w:hAnsiTheme="majorHAnsi"/>
        </w:rPr>
        <w:t>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3CEFD9C9"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calculated by the algorithm with an earlier model, NRLTSI.</w:t>
      </w:r>
    </w:p>
    <w:p w14:paraId="5C661873" w14:textId="442BE15E"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B373D5" w:rsidRPr="00B373D5">
        <w:rPr>
          <w:rFonts w:asciiTheme="majorHAnsi" w:hAnsiTheme="majorHAnsi"/>
          <w:i w:val="0"/>
        </w:rPr>
        <w:t xml:space="preserve">in selected broad wavelength bands </w:t>
      </w:r>
      <w:r w:rsidR="00E40AA0" w:rsidRPr="00B373D5">
        <w:rPr>
          <w:rFonts w:asciiTheme="majorHAnsi" w:hAnsiTheme="majorHAnsi"/>
          <w:i w:val="0"/>
        </w:rPr>
        <w:t>calculated by the algorithm</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3C2F4E3A"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 xml:space="preserve">Examples of NRLTSI2 total solar irradiance variations and estimated uncertainties in the relative changes (i.e., excluding the ±0.5 Wm-2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13A27FB0"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Pr>
          <w:rFonts w:asciiTheme="majorHAnsi" w:hAnsiTheme="majorHAnsi"/>
          <w:i w:val="0"/>
        </w:rPr>
        <w:t xml:space="preserve">the four </w:t>
      </w:r>
      <w:r w:rsidR="00E40AA0">
        <w:rPr>
          <w:rFonts w:asciiTheme="majorHAnsi" w:hAnsiTheme="majorHAnsi"/>
          <w:i w:val="0"/>
        </w:rPr>
        <w:t>1 nm wavelength bins 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46DCF832"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Shown are time series of solar spectral irradiance variations in broad wavelength bands that the algorithm calculates (i.e., the NRLSSI2 model) compared with SIM observations from 2003 to 2005. The primary variations are associated with the Sun’s 27-day rotation.</w:t>
      </w:r>
    </w:p>
    <w:p w14:paraId="12CA6603" w14:textId="70E1BFDC"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 xml:space="preserve">Shown are the solar spectral irradiance changes during solar cycle (24),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2AEE3C92"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B21E5A">
        <w:rPr>
          <w:rFonts w:asciiTheme="majorHAnsi" w:hAnsiTheme="majorHAnsi"/>
        </w:rPr>
        <w:t xml:space="preserve">Solar Irradiance </w:t>
      </w:r>
      <w:r w:rsidR="001B6FD1" w:rsidRPr="00CC3AB6">
        <w:rPr>
          <w:rFonts w:asciiTheme="majorHAnsi" w:hAnsiTheme="majorHAnsi"/>
        </w:rPr>
        <w:t>Products that this CDR provides</w:t>
      </w:r>
      <w:r w:rsidR="00CC5FA7">
        <w:rPr>
          <w:rFonts w:asciiTheme="majorHAnsi" w:hAnsiTheme="majorHAnsi"/>
        </w:rPr>
        <w:t>.</w:t>
      </w:r>
    </w:p>
    <w:p w14:paraId="383ED97E" w14:textId="674115BC"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63475" w:rsidRPr="00C63475">
        <w:rPr>
          <w:rFonts w:asciiTheme="majorHAnsi" w:hAnsiTheme="majorHAnsi"/>
        </w:rPr>
        <w:t>Structure of the algorithm (NRLTSI2) output of Total Solar Irradiance (TSI).</w:t>
      </w:r>
    </w:p>
    <w:p w14:paraId="479C1A9C" w14:textId="26852D12"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w:t>
      </w:r>
      <w:r w:rsidR="00C63475" w:rsidRPr="00C63475">
        <w:rPr>
          <w:rFonts w:asciiTheme="majorHAnsi" w:hAnsiTheme="majorHAnsi"/>
        </w:rPr>
        <w:t>Structure of the algorithm (</w:t>
      </w:r>
      <w:r w:rsidR="00C63475">
        <w:rPr>
          <w:rFonts w:asciiTheme="majorHAnsi" w:hAnsiTheme="majorHAnsi"/>
        </w:rPr>
        <w:t>NRLS</w:t>
      </w:r>
      <w:r w:rsidR="00C63475" w:rsidRPr="00C63475">
        <w:rPr>
          <w:rFonts w:asciiTheme="majorHAnsi" w:hAnsiTheme="majorHAnsi"/>
        </w:rPr>
        <w:t>SI2) output of Total Solar Irradiance (</w:t>
      </w:r>
      <w:r w:rsidR="00C63475">
        <w:rPr>
          <w:rFonts w:asciiTheme="majorHAnsi" w:hAnsiTheme="majorHAnsi"/>
        </w:rPr>
        <w:t>S</w:t>
      </w:r>
      <w:r w:rsidR="00C63475" w:rsidRPr="00C63475">
        <w:rPr>
          <w:rFonts w:asciiTheme="majorHAnsi" w:hAnsiTheme="majorHAnsi"/>
        </w:rPr>
        <w:t>SI).</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181F970C"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96159C" w:rsidRPr="00244912">
        <w:rPr>
          <w:rFonts w:asciiTheme="majorHAnsi" w:hAnsiTheme="majorHAnsi"/>
        </w:rPr>
        <w:t>Solar Irradiance</w:t>
      </w:r>
      <w:r w:rsidRPr="00244912">
        <w:rPr>
          <w:rFonts w:asciiTheme="majorHAnsi" w:hAnsiTheme="majorHAnsi"/>
        </w:rPr>
        <w:t xml:space="preserve"> Climate Data Record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w:t>
      </w:r>
      <w:r w:rsidR="008456A6">
        <w:rPr>
          <w:rFonts w:asciiTheme="majorHAnsi" w:hAnsiTheme="majorHAnsi"/>
        </w:rPr>
        <w:t>future</w:t>
      </w:r>
      <w:r w:rsidR="008A2105">
        <w:rPr>
          <w:rFonts w:asciiTheme="majorHAnsi" w:hAnsiTheme="majorHAnsi"/>
        </w:rPr>
        <w:t xml:space="preserve">, direct </w:t>
      </w:r>
      <w:r w:rsidR="00341973" w:rsidRPr="00244912">
        <w:rPr>
          <w:rFonts w:asciiTheme="majorHAnsi" w:hAnsiTheme="majorHAnsi"/>
        </w:rPr>
        <w:t xml:space="preserve">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371CA2A1"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for the Solar Irradiance Climate Data Record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Pr="00244912">
        <w:rPr>
          <w:rFonts w:asciiTheme="majorHAnsi" w:hAnsiTheme="majorHAnsi"/>
        </w:rPr>
        <w:t xml:space="preserve"> since 161</w:t>
      </w:r>
      <w:ins w:id="2" w:author="Odele Coddington" w:date="2015-02-03T15:18:00Z">
        <w:r w:rsidR="008456A6">
          <w:rPr>
            <w:rFonts w:asciiTheme="majorHAnsi" w:hAnsiTheme="majorHAnsi"/>
          </w:rPr>
          <w:t>0</w:t>
        </w:r>
      </w:ins>
      <w:del w:id="3" w:author="Odele Coddington" w:date="2015-02-03T15:18:00Z">
        <w:r w:rsidRPr="00244912" w:rsidDel="008456A6">
          <w:rPr>
            <w:rFonts w:asciiTheme="majorHAnsi" w:hAnsiTheme="majorHAnsi"/>
          </w:rPr>
          <w:delText>5</w:delText>
        </w:r>
      </w:del>
      <w:r w:rsidR="00A230C6" w:rsidRPr="00244912">
        <w:rPr>
          <w:rFonts w:asciiTheme="majorHAnsi" w:hAnsiTheme="majorHAnsi"/>
        </w:rPr>
        <w:t>. Also described are the output file</w:t>
      </w:r>
      <w:r w:rsidR="00932EA9" w:rsidRPr="00244912">
        <w:rPr>
          <w:rFonts w:asciiTheme="majorHAnsi" w:hAnsiTheme="majorHAnsi"/>
        </w:rPr>
        <w:t>s of daily, monthly and annual solar irradiance</w:t>
      </w:r>
      <w:r w:rsidR="00A230C6" w:rsidRPr="00244912">
        <w:rPr>
          <w:rFonts w:asciiTheme="majorHAnsi" w:hAnsiTheme="majorHAnsi"/>
        </w:rPr>
        <w:t>, and validation procedures for the modeled solar irradiance. The solar irradiance reconstruct</w:t>
      </w:r>
      <w:r w:rsidRPr="00244912">
        <w:rPr>
          <w:rFonts w:asciiTheme="majorHAnsi" w:hAnsiTheme="majorHAnsi"/>
        </w:rPr>
        <w:t>ions that this C-ATBD describes</w:t>
      </w:r>
      <w:r w:rsidR="00A230C6" w:rsidRPr="00244912">
        <w:rPr>
          <w:rFonts w:asciiTheme="majorHAnsi" w:hAnsiTheme="majorHAnsi"/>
        </w:rPr>
        <w:t xml:space="preserve"> compliment the </w:t>
      </w:r>
      <w:r w:rsidR="008456A6">
        <w:rPr>
          <w:rFonts w:asciiTheme="majorHAnsi" w:hAnsiTheme="majorHAnsi"/>
        </w:rPr>
        <w:t>future</w:t>
      </w:r>
      <w:r w:rsidR="008A2105">
        <w:rPr>
          <w:rFonts w:asciiTheme="majorHAnsi" w:hAnsiTheme="majorHAnsi"/>
        </w:rPr>
        <w:t xml:space="preserve">, direct </w:t>
      </w:r>
      <w:r w:rsidR="00A230C6" w:rsidRPr="00244912">
        <w:rPr>
          <w:rFonts w:asciiTheme="majorHAnsi" w:hAnsiTheme="majorHAnsi"/>
        </w:rPr>
        <w:t>measurements made of total and spectral solar irradiance by the TSIS instrument, documented in the TSIS ATBD.</w:t>
      </w:r>
    </w:p>
    <w:p w14:paraId="67182AD0" w14:textId="77777777" w:rsidR="005A3E8E" w:rsidRDefault="005A3E8E" w:rsidP="00D16658">
      <w:pPr>
        <w:pStyle w:val="CDRHeading2"/>
      </w:pPr>
      <w:bookmarkStart w:id="4" w:name="_Toc269030672"/>
      <w:r>
        <w:t>Definitions</w:t>
      </w:r>
      <w:bookmarkEnd w:id="4"/>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5" w:name="_Toc269030673"/>
      <w:r>
        <w:t>Document Maintenance</w:t>
      </w:r>
      <w:bookmarkEnd w:id="5"/>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from ongoing TSIS 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lastRenderedPageBreak/>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15AF1C64" w:rsidR="00244912" w:rsidRPr="008536A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2CA78E1A" w:rsidR="00244912" w:rsidRPr="00D9572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11235037" w:rsidR="002044DB" w:rsidRDefault="0068399D"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66E04979" w:rsidR="002044DB" w:rsidRDefault="00CC5FA7"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36288890" w:rsidR="00CC5FA7" w:rsidRDefault="00CC5FA7" w:rsidP="00CC5FA7">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6" w:name="_Toc269030674"/>
      <w:r>
        <w:lastRenderedPageBreak/>
        <w:t>Overview</w:t>
      </w:r>
      <w:r w:rsidR="0050433F">
        <w:t xml:space="preserve"> of Solar Irradiance Climate Data Record</w:t>
      </w:r>
      <w:bookmarkEnd w:id="6"/>
    </w:p>
    <w:p w14:paraId="0C82AC45" w14:textId="77777777" w:rsidR="000C19D7" w:rsidRDefault="000C19D7" w:rsidP="00F16A28">
      <w:pPr>
        <w:pStyle w:val="CDRHeading2"/>
      </w:pPr>
      <w:bookmarkStart w:id="7" w:name="_Toc269030675"/>
      <w:r>
        <w:t>Products Generated</w:t>
      </w:r>
      <w:bookmarkEnd w:id="7"/>
    </w:p>
    <w:p w14:paraId="7B890B93" w14:textId="12EBD906"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8F661B">
        <w:rPr>
          <w:i w:val="0"/>
          <w:color w:val="000000"/>
        </w:rPr>
        <w:t>, listed in Table 1</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BD7383">
        <w:rPr>
          <w:i w:val="0"/>
          <w:color w:val="000000"/>
        </w:rPr>
        <w:t xml:space="preserve"> per band.</w:t>
      </w:r>
    </w:p>
    <w:p w14:paraId="67830C3D" w14:textId="3C63048F" w:rsidR="00A52911" w:rsidRDefault="00BD7383" w:rsidP="0097426C">
      <w:pPr>
        <w:pStyle w:val="CDRGuidance"/>
        <w:rPr>
          <w:i w:val="0"/>
          <w:color w:val="000000"/>
        </w:rPr>
      </w:pPr>
      <w:r>
        <w:rPr>
          <w:i w:val="0"/>
          <w:color w:val="000000"/>
        </w:rPr>
        <w:t xml:space="preserve">Both direct observations and model calculations contribute to the Solar Irradiance Climate Data record. </w:t>
      </w:r>
      <w:r w:rsidR="001F3D8C">
        <w:rPr>
          <w:i w:val="0"/>
          <w:color w:val="000000"/>
        </w:rPr>
        <w:t>The direct observations will be augmented by future measurements of t</w:t>
      </w:r>
      <w:r>
        <w:rPr>
          <w:i w:val="0"/>
          <w:color w:val="000000"/>
        </w:rPr>
        <w:t>he</w:t>
      </w:r>
      <w:r w:rsidR="0050433F">
        <w:rPr>
          <w:i w:val="0"/>
          <w:color w:val="000000"/>
        </w:rPr>
        <w:t xml:space="preserve"> </w:t>
      </w:r>
      <w:r>
        <w:rPr>
          <w:i w:val="0"/>
          <w:color w:val="000000"/>
        </w:rPr>
        <w:t xml:space="preserve">Total and Spectral </w:t>
      </w:r>
      <w:r w:rsidR="001F3D8C">
        <w:rPr>
          <w:i w:val="0"/>
          <w:color w:val="000000"/>
        </w:rPr>
        <w:t xml:space="preserve">Solar </w:t>
      </w:r>
      <w:r>
        <w:rPr>
          <w:i w:val="0"/>
          <w:color w:val="000000"/>
        </w:rPr>
        <w:t xml:space="preserve">Irradiance Sensor (TSIS) </w:t>
      </w:r>
      <w:r w:rsidR="001F3D8C">
        <w:rPr>
          <w:i w:val="0"/>
          <w:color w:val="000000"/>
        </w:rPr>
        <w:t xml:space="preserve">that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372423">
        <w:rPr>
          <w:i w:val="0"/>
          <w:color w:val="000000"/>
        </w:rPr>
        <w:t>It is described in a separate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sunspot </w:t>
      </w:r>
      <w:r w:rsidR="00372423">
        <w:rPr>
          <w:i w:val="0"/>
          <w:color w:val="000000"/>
        </w:rPr>
        <w:t xml:space="preserve">darkening, </w:t>
      </w:r>
      <w:proofErr w:type="gramStart"/>
      <w:r w:rsidR="00372423" w:rsidRPr="006C06CB">
        <w:rPr>
          <w:color w:val="000000"/>
        </w:rPr>
        <w:t>S</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and facular brightening</w:t>
      </w:r>
      <w:r w:rsidR="00372423">
        <w:rPr>
          <w:i w:val="0"/>
          <w:color w:val="000000"/>
        </w:rPr>
        <w:t xml:space="preserve">, </w:t>
      </w:r>
      <w:r w:rsidR="00372423" w:rsidRPr="006C06CB">
        <w:rPr>
          <w:color w:val="000000"/>
        </w:rPr>
        <w:t>F</w:t>
      </w:r>
      <w:r w:rsidR="00372423">
        <w:rPr>
          <w:i w:val="0"/>
          <w:color w:val="000000"/>
        </w:rPr>
        <w:t>(</w:t>
      </w:r>
      <w:r w:rsidR="00372423" w:rsidRPr="006C06CB">
        <w:rPr>
          <w:color w:val="000000"/>
        </w:rPr>
        <w:t>t</w:t>
      </w:r>
      <w:r w:rsidR="00372423">
        <w:rPr>
          <w:i w:val="0"/>
          <w:color w:val="000000"/>
        </w:rPr>
        <w:t>)</w:t>
      </w:r>
      <w:r>
        <w:rPr>
          <w:i w:val="0"/>
          <w:color w:val="000000"/>
        </w:rPr>
        <w:t>.</w:t>
      </w:r>
    </w:p>
    <w:p w14:paraId="0E9284A6" w14:textId="3C26B0E1"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are f</w:t>
      </w:r>
      <w:ins w:id="8" w:author="Odele Coddington" w:date="2015-02-03T15:23:00Z">
        <w:r w:rsidR="001F3D8C">
          <w:rPr>
            <w:i w:val="0"/>
            <w:color w:val="000000"/>
          </w:rPr>
          <w:t>ive</w:t>
        </w:r>
      </w:ins>
      <w:del w:id="9" w:author="Odele Coddington" w:date="2015-02-03T15:23:00Z">
        <w:r w:rsidR="00055C32" w:rsidDel="001F3D8C">
          <w:rPr>
            <w:i w:val="0"/>
            <w:color w:val="000000"/>
          </w:rPr>
          <w:delText>our</w:delText>
        </w:r>
      </w:del>
      <w:r w:rsidR="005279C4">
        <w:rPr>
          <w:i w:val="0"/>
          <w:color w:val="000000"/>
        </w:rPr>
        <w:t xml:space="preserve"> reference spectra indicative of quiet, </w:t>
      </w:r>
      <w:ins w:id="10" w:author="Odele Coddington" w:date="2015-02-03T15:23:00Z">
        <w:r w:rsidR="001F3D8C">
          <w:rPr>
            <w:i w:val="0"/>
            <w:color w:val="000000"/>
          </w:rPr>
          <w:t xml:space="preserve">low, </w:t>
        </w:r>
      </w:ins>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11" w:name="_Toc269030676"/>
      <w:r>
        <w:t>Instrument and Model Characteristics</w:t>
      </w:r>
      <w:bookmarkEnd w:id="11"/>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w:t>
      </w:r>
      <w:r>
        <w:rPr>
          <w:i w:val="0"/>
          <w:color w:val="000000"/>
        </w:rPr>
        <w:lastRenderedPageBreak/>
        <w:t xml:space="preserve">The SIM has a single dispersive optical element, a prism, and the spectral resolution is a strong 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3D23EA9B" w:rsidR="00A52911" w:rsidRPr="00C53635" w:rsidRDefault="00A52911" w:rsidP="00AB1A77">
      <w:pPr>
        <w:pStyle w:val="CDRTableCaption"/>
        <w:jc w:val="center"/>
      </w:pPr>
      <w:r>
        <w:t xml:space="preserve">Table </w:t>
      </w:r>
      <w:r w:rsidR="00D440E8">
        <w:t>2</w:t>
      </w:r>
      <w:r w:rsidR="00AB1A77">
        <w:t>.</w:t>
      </w:r>
      <w:r w:rsidR="00CC5FA7" w:rsidRPr="00CC5FA7">
        <w:t xml:space="preserve"> </w:t>
      </w:r>
      <w:r w:rsidR="008A7064">
        <w:t xml:space="preserve">Solar Irradiance </w:t>
      </w:r>
      <w:r w:rsidR="00CC5FA7">
        <w:t>Products that this CDR provides</w:t>
      </w:r>
      <w:r>
        <w:t>.</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32"/>
        <w:gridCol w:w="1872"/>
      </w:tblGrid>
      <w:tr w:rsidR="005279C4" w:rsidRPr="007B4003" w14:paraId="62B6C980" w14:textId="7FAD9146" w:rsidTr="00C141F1">
        <w:trPr>
          <w:cantSplit/>
          <w:jc w:val="center"/>
        </w:trPr>
        <w:tc>
          <w:tcPr>
            <w:tcW w:w="2538" w:type="dxa"/>
            <w:shd w:val="clear" w:color="auto" w:fill="D9D9D9"/>
          </w:tcPr>
          <w:p w14:paraId="21108D08" w14:textId="25DAFE13" w:rsidR="005279C4" w:rsidRPr="007B4003" w:rsidRDefault="005279C4" w:rsidP="00A52911">
            <w:pPr>
              <w:pStyle w:val="CDRTableHeading"/>
              <w:keepNext/>
            </w:pPr>
            <w:r>
              <w:lastRenderedPageBreak/>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32" w:type="dxa"/>
            <w:shd w:val="clear" w:color="auto" w:fill="D9D9D9"/>
          </w:tcPr>
          <w:p w14:paraId="76E59938" w14:textId="73A0B04C" w:rsidR="005279C4" w:rsidRDefault="005279C4" w:rsidP="00A52911">
            <w:pPr>
              <w:pStyle w:val="CDRTableHeading"/>
              <w:keepNext/>
            </w:pPr>
            <w:r>
              <w:t>Time Range</w:t>
            </w:r>
          </w:p>
        </w:tc>
        <w:tc>
          <w:tcPr>
            <w:tcW w:w="1872"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C141F1">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32" w:type="dxa"/>
          </w:tcPr>
          <w:p w14:paraId="1E1C6E19" w14:textId="6F98C979" w:rsidR="005279C4" w:rsidRDefault="006C06CB" w:rsidP="00A52911">
            <w:pPr>
              <w:pStyle w:val="CDRTableText"/>
              <w:keepNext/>
            </w:pPr>
            <w:r>
              <w:t>1978-presen</w:t>
            </w:r>
            <w:r w:rsidR="005279C4">
              <w:t>t</w:t>
            </w:r>
          </w:p>
        </w:tc>
        <w:tc>
          <w:tcPr>
            <w:tcW w:w="1872" w:type="dxa"/>
          </w:tcPr>
          <w:p w14:paraId="0B9D53C7" w14:textId="3762A8D4" w:rsidR="005279C4" w:rsidRDefault="005C7F0B" w:rsidP="00A52911">
            <w:pPr>
              <w:pStyle w:val="CDRTableText"/>
              <w:keepNext/>
            </w:pPr>
            <w:r>
              <w:t>D</w:t>
            </w:r>
            <w:r w:rsidR="005279C4">
              <w:t>aily</w:t>
            </w:r>
            <w:ins w:id="12" w:author="Odele Coddington" w:date="2015-02-03T15:26:00Z">
              <w:r>
                <w:t>; single file – no update cadence</w:t>
              </w:r>
            </w:ins>
            <w:del w:id="13" w:author="Odele Coddington" w:date="2015-02-03T15:26:00Z">
              <w:r w:rsidR="005279C4" w:rsidDel="005C7F0B">
                <w:delText xml:space="preserve"> </w:delText>
              </w:r>
            </w:del>
          </w:p>
        </w:tc>
      </w:tr>
      <w:tr w:rsidR="005279C4" w:rsidRPr="007B4003" w14:paraId="36172742" w14:textId="77777777" w:rsidTr="00C141F1">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32" w:type="dxa"/>
          </w:tcPr>
          <w:p w14:paraId="36CF11D5" w14:textId="0D661E1C" w:rsidR="005279C4" w:rsidRDefault="00B14EDF" w:rsidP="00A52911">
            <w:pPr>
              <w:pStyle w:val="CDRTableText"/>
              <w:keepNext/>
            </w:pPr>
            <w:r>
              <w:t>1882-presen</w:t>
            </w:r>
            <w:r w:rsidR="005279C4">
              <w:t>t</w:t>
            </w:r>
          </w:p>
        </w:tc>
        <w:tc>
          <w:tcPr>
            <w:tcW w:w="1872" w:type="dxa"/>
          </w:tcPr>
          <w:p w14:paraId="40EBEE06" w14:textId="381CC40E" w:rsidR="005279C4" w:rsidRDefault="005279C4" w:rsidP="00A52911">
            <w:pPr>
              <w:pStyle w:val="CDRTableText"/>
              <w:keepNext/>
            </w:pPr>
            <w:proofErr w:type="gramStart"/>
            <w:r>
              <w:t>daily</w:t>
            </w:r>
            <w:proofErr w:type="gramEnd"/>
            <w:r>
              <w:t>, monthly</w:t>
            </w:r>
            <w:ins w:id="14" w:author="Odele Coddington" w:date="2015-02-03T15:27:00Z">
              <w:r w:rsidR="005C7F0B">
                <w:t xml:space="preserve"> – quarterly update</w:t>
              </w:r>
            </w:ins>
          </w:p>
        </w:tc>
      </w:tr>
      <w:tr w:rsidR="005279C4" w:rsidRPr="007B4003" w14:paraId="02BF9660" w14:textId="77777777" w:rsidTr="00C141F1">
        <w:trPr>
          <w:cantSplit/>
          <w:jc w:val="center"/>
        </w:trPr>
        <w:tc>
          <w:tcPr>
            <w:tcW w:w="2538" w:type="dxa"/>
          </w:tcPr>
          <w:p w14:paraId="423C06F0" w14:textId="4832C452"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32" w:type="dxa"/>
          </w:tcPr>
          <w:p w14:paraId="033F652C" w14:textId="7F2D94CF" w:rsidR="005279C4" w:rsidRDefault="005279C4" w:rsidP="00A52911">
            <w:pPr>
              <w:pStyle w:val="CDRTableText"/>
              <w:keepNext/>
            </w:pPr>
            <w:r>
              <w:t>1610-present</w:t>
            </w:r>
          </w:p>
        </w:tc>
        <w:tc>
          <w:tcPr>
            <w:tcW w:w="1872" w:type="dxa"/>
          </w:tcPr>
          <w:p w14:paraId="3218F6C4" w14:textId="18B847F4" w:rsidR="005279C4" w:rsidRDefault="005C7F0B" w:rsidP="00B64483">
            <w:pPr>
              <w:pStyle w:val="CDRTableText"/>
              <w:keepNext/>
            </w:pPr>
            <w:r>
              <w:t>A</w:t>
            </w:r>
            <w:r w:rsidR="005279C4">
              <w:t>nnually</w:t>
            </w:r>
            <w:ins w:id="15" w:author="Odele Coddington" w:date="2015-02-03T15:27:00Z">
              <w:r>
                <w:t xml:space="preserve"> – </w:t>
              </w:r>
            </w:ins>
            <w:ins w:id="16" w:author="Odele Coddington" w:date="2015-02-04T11:26:00Z">
              <w:r w:rsidR="00B64483">
                <w:t>yearly</w:t>
              </w:r>
            </w:ins>
            <w:ins w:id="17" w:author="Odele Coddington" w:date="2015-02-03T15:27:00Z">
              <w:r>
                <w:t xml:space="preserve"> update</w:t>
              </w:r>
            </w:ins>
          </w:p>
        </w:tc>
      </w:tr>
      <w:tr w:rsidR="005279C4" w:rsidRPr="007B4003" w14:paraId="0C7FC1EC" w14:textId="77777777" w:rsidTr="00C141F1">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32" w:type="dxa"/>
          </w:tcPr>
          <w:p w14:paraId="16372EE9" w14:textId="01227D13" w:rsidR="005279C4" w:rsidRDefault="008E162D" w:rsidP="00A52911">
            <w:pPr>
              <w:pStyle w:val="CDRTableText"/>
              <w:keepNext/>
            </w:pPr>
            <w:r>
              <w:t>1882-presen</w:t>
            </w:r>
            <w:r w:rsidR="005279C4">
              <w:t>t</w:t>
            </w:r>
          </w:p>
        </w:tc>
        <w:tc>
          <w:tcPr>
            <w:tcW w:w="1872" w:type="dxa"/>
          </w:tcPr>
          <w:p w14:paraId="5E0F5013" w14:textId="1DF8EA58" w:rsidR="005279C4" w:rsidRDefault="005279C4" w:rsidP="00A52911">
            <w:pPr>
              <w:pStyle w:val="CDRTableText"/>
              <w:keepNext/>
            </w:pPr>
            <w:proofErr w:type="gramStart"/>
            <w:r>
              <w:t>daily</w:t>
            </w:r>
            <w:proofErr w:type="gramEnd"/>
            <w:r>
              <w:t>, monthly</w:t>
            </w:r>
            <w:ins w:id="18" w:author="Odele Coddington" w:date="2015-02-03T15:27:00Z">
              <w:r w:rsidR="005C7F0B">
                <w:t xml:space="preserve"> – quarterly update</w:t>
              </w:r>
            </w:ins>
          </w:p>
        </w:tc>
      </w:tr>
      <w:tr w:rsidR="005279C4" w:rsidRPr="007B4003" w14:paraId="57AB822A" w14:textId="77777777" w:rsidTr="00C141F1">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32" w:type="dxa"/>
          </w:tcPr>
          <w:p w14:paraId="60DA3AB5" w14:textId="52F250A2" w:rsidR="005279C4" w:rsidRDefault="005279C4" w:rsidP="00A52911">
            <w:pPr>
              <w:pStyle w:val="CDRTableText"/>
              <w:keepNext/>
            </w:pPr>
            <w:r>
              <w:t>1610-present</w:t>
            </w:r>
          </w:p>
        </w:tc>
        <w:tc>
          <w:tcPr>
            <w:tcW w:w="1872" w:type="dxa"/>
          </w:tcPr>
          <w:p w14:paraId="2F0B182F" w14:textId="6F150923" w:rsidR="005279C4" w:rsidRDefault="005C7F0B" w:rsidP="00B64483">
            <w:pPr>
              <w:pStyle w:val="CDRTableText"/>
              <w:keepNext/>
            </w:pPr>
            <w:r>
              <w:t>A</w:t>
            </w:r>
            <w:r w:rsidR="005279C4">
              <w:t>nnually</w:t>
            </w:r>
            <w:ins w:id="19" w:author="Odele Coddington" w:date="2015-02-03T15:27:00Z">
              <w:r>
                <w:t xml:space="preserve"> – </w:t>
              </w:r>
            </w:ins>
            <w:ins w:id="20" w:author="Odele Coddington" w:date="2015-02-04T11:26:00Z">
              <w:r w:rsidR="00B64483">
                <w:t>yearly</w:t>
              </w:r>
            </w:ins>
            <w:ins w:id="21" w:author="Odele Coddington" w:date="2015-02-03T15:27:00Z">
              <w:r>
                <w:t xml:space="preserve"> update</w:t>
              </w:r>
            </w:ins>
          </w:p>
        </w:tc>
      </w:tr>
      <w:tr w:rsidR="005279C4" w:rsidRPr="007B4003" w14:paraId="23F307EA" w14:textId="77777777" w:rsidTr="00C141F1">
        <w:trPr>
          <w:cantSplit/>
          <w:jc w:val="center"/>
        </w:trPr>
        <w:tc>
          <w:tcPr>
            <w:tcW w:w="2538" w:type="dxa"/>
          </w:tcPr>
          <w:p w14:paraId="14274C79" w14:textId="3554E79D"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32" w:type="dxa"/>
          </w:tcPr>
          <w:p w14:paraId="11DA2D07" w14:textId="0E66588D" w:rsidR="005279C4" w:rsidRDefault="005279C4" w:rsidP="00EF5E90">
            <w:pPr>
              <w:pStyle w:val="CDRTableText"/>
              <w:keepNext/>
            </w:pPr>
            <w:r>
              <w:t>Quiet</w:t>
            </w:r>
            <w:r w:rsidR="00055C32">
              <w:t xml:space="preserve">, </w:t>
            </w:r>
            <w:ins w:id="22" w:author="Odele Coddington" w:date="2015-02-03T15:26:00Z">
              <w:r w:rsidR="005C7F0B">
                <w:t xml:space="preserve">low, </w:t>
              </w:r>
            </w:ins>
            <w:r w:rsidR="00055C32">
              <w:t>moderate &amp; high</w:t>
            </w:r>
            <w:r>
              <w:t xml:space="preserve"> solar activity </w:t>
            </w:r>
          </w:p>
        </w:tc>
        <w:tc>
          <w:tcPr>
            <w:tcW w:w="1872" w:type="dxa"/>
          </w:tcPr>
          <w:p w14:paraId="79FE1831" w14:textId="004B4B91" w:rsidR="005279C4" w:rsidRDefault="005C7F0B" w:rsidP="00C141F1">
            <w:pPr>
              <w:pStyle w:val="CDRTableText"/>
              <w:keepNext/>
              <w:jc w:val="center"/>
            </w:pPr>
            <w:ins w:id="23" w:author="Odele Coddington" w:date="2015-02-03T15:26:00Z">
              <w:r>
                <w:t>Four</w:t>
              </w:r>
            </w:ins>
            <w:del w:id="24" w:author="Odele Coddington" w:date="2015-02-03T15:26:00Z">
              <w:r w:rsidR="00D17406" w:rsidDel="005C7F0B">
                <w:delText>Three</w:delText>
              </w:r>
            </w:del>
            <w:r w:rsidR="00792863">
              <w:t xml:space="preserve"> </w:t>
            </w:r>
            <w:r w:rsidR="00D17406">
              <w:t xml:space="preserve">individual reference spectra representative of minimum (Quiet) Sun conditions, </w:t>
            </w:r>
            <w:ins w:id="25" w:author="Odele Coddington" w:date="2015-02-03T15:26:00Z">
              <w:r>
                <w:t xml:space="preserve">low, </w:t>
              </w:r>
            </w:ins>
            <w:r w:rsidR="00D17406">
              <w:t xml:space="preserve">moderate and high </w:t>
            </w:r>
            <w:r w:rsidR="00C141F1">
              <w:t>solar</w:t>
            </w:r>
            <w:r w:rsidR="00D17406">
              <w:t xml:space="preserve"> activity; </w:t>
            </w:r>
            <w:r w:rsidR="002E5F59">
              <w:t>single file(s) – no update cadence</w:t>
            </w:r>
          </w:p>
        </w:tc>
      </w:tr>
      <w:tr w:rsidR="00055C32" w:rsidRPr="007B4003" w14:paraId="716AB4B5" w14:textId="77777777" w:rsidTr="00C141F1">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32"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872" w:type="dxa"/>
          </w:tcPr>
          <w:p w14:paraId="7937EC21" w14:textId="775D8174" w:rsidR="00055C32" w:rsidRDefault="00731007" w:rsidP="002E5F59">
            <w:pPr>
              <w:pStyle w:val="CDRTableText"/>
              <w:keepNext/>
              <w:jc w:val="center"/>
            </w:pPr>
            <w:r>
              <w:t>S</w:t>
            </w:r>
            <w:r w:rsidR="00D17406">
              <w:t>ingle</w:t>
            </w:r>
            <w:r w:rsidR="00DF4963">
              <w:t>, modeled,</w:t>
            </w:r>
            <w:r w:rsidR="00D17406">
              <w:t xml:space="preserve"> spectrum representative of Maunder minimum </w:t>
            </w:r>
            <w:r w:rsidR="00DF4963">
              <w:t>Sun activity</w:t>
            </w:r>
            <w:r w:rsidR="00D50CDC">
              <w:t xml:space="preserve">; </w:t>
            </w:r>
            <w:r w:rsidR="002E5F59">
              <w:t>single file – no update cadence</w:t>
            </w:r>
          </w:p>
        </w:tc>
      </w:tr>
      <w:tr w:rsidR="00B64483" w:rsidRPr="007B4003" w14:paraId="13F8106E" w14:textId="77777777" w:rsidTr="00C141F1">
        <w:trPr>
          <w:cantSplit/>
          <w:jc w:val="center"/>
          <w:ins w:id="26" w:author="Odele Coddington" w:date="2015-02-04T11:24:00Z"/>
        </w:trPr>
        <w:tc>
          <w:tcPr>
            <w:tcW w:w="2538" w:type="dxa"/>
          </w:tcPr>
          <w:p w14:paraId="26B021D5" w14:textId="4CFFABCF" w:rsidR="00B64483" w:rsidRDefault="00B64483" w:rsidP="00A52911">
            <w:pPr>
              <w:pStyle w:val="CDRTableText"/>
              <w:keepNext/>
              <w:rPr>
                <w:ins w:id="27" w:author="Odele Coddington" w:date="2015-02-04T11:24:00Z"/>
              </w:rPr>
            </w:pPr>
            <w:ins w:id="28" w:author="Odele Coddington" w:date="2015-02-04T11:24:00Z">
              <w:r>
                <w:t>Model inputs for facular brightening and sunspot darkening</w:t>
              </w:r>
            </w:ins>
          </w:p>
        </w:tc>
        <w:tc>
          <w:tcPr>
            <w:tcW w:w="1620" w:type="dxa"/>
          </w:tcPr>
          <w:p w14:paraId="4E0EB5A1" w14:textId="076F1186" w:rsidR="00B64483" w:rsidRDefault="00B64483" w:rsidP="00EF5E90">
            <w:pPr>
              <w:pStyle w:val="CDRTableText"/>
              <w:keepNext/>
              <w:rPr>
                <w:ins w:id="29" w:author="Odele Coddington" w:date="2015-02-04T11:24:00Z"/>
              </w:rPr>
            </w:pPr>
            <w:ins w:id="30" w:author="Odele Coddington" w:date="2015-02-04T11:25:00Z">
              <w:r>
                <w:t>NRLTSI2 and NRLSSI2 model inputs</w:t>
              </w:r>
            </w:ins>
          </w:p>
        </w:tc>
        <w:tc>
          <w:tcPr>
            <w:tcW w:w="1686" w:type="dxa"/>
          </w:tcPr>
          <w:p w14:paraId="255AC5BF" w14:textId="4AFFF5AE" w:rsidR="00B64483" w:rsidRDefault="00B64483" w:rsidP="00055C32">
            <w:pPr>
              <w:pStyle w:val="CDRTableText"/>
              <w:keepNext/>
              <w:jc w:val="center"/>
              <w:rPr>
                <w:ins w:id="31" w:author="Odele Coddington" w:date="2015-02-04T11:24:00Z"/>
              </w:rPr>
            </w:pPr>
            <w:ins w:id="32" w:author="Odele Coddington" w:date="2015-02-04T11:25:00Z">
              <w:r>
                <w:t>N/A</w:t>
              </w:r>
            </w:ins>
          </w:p>
        </w:tc>
        <w:tc>
          <w:tcPr>
            <w:tcW w:w="1932" w:type="dxa"/>
          </w:tcPr>
          <w:p w14:paraId="2660E537" w14:textId="4BC276CD" w:rsidR="00B64483" w:rsidRDefault="00B64483" w:rsidP="00EF5E90">
            <w:pPr>
              <w:pStyle w:val="CDRTableText"/>
              <w:keepNext/>
              <w:rPr>
                <w:ins w:id="33" w:author="Odele Coddington" w:date="2015-02-04T11:24:00Z"/>
              </w:rPr>
            </w:pPr>
            <w:ins w:id="34" w:author="Odele Coddington" w:date="2015-02-04T11:25:00Z">
              <w:r>
                <w:t>1882 – present</w:t>
              </w:r>
            </w:ins>
          </w:p>
        </w:tc>
        <w:tc>
          <w:tcPr>
            <w:tcW w:w="1872" w:type="dxa"/>
          </w:tcPr>
          <w:p w14:paraId="6E4624A0" w14:textId="3B96650E" w:rsidR="00B64483" w:rsidRDefault="00B64483" w:rsidP="002E5F59">
            <w:pPr>
              <w:pStyle w:val="CDRTableText"/>
              <w:keepNext/>
              <w:jc w:val="center"/>
              <w:rPr>
                <w:ins w:id="35" w:author="Odele Coddington" w:date="2015-02-04T11:24:00Z"/>
              </w:rPr>
            </w:pPr>
            <w:ins w:id="36" w:author="Odele Coddington" w:date="2015-02-04T11:25:00Z">
              <w:r>
                <w:t>Daily, monthly – quarterly update</w:t>
              </w:r>
            </w:ins>
          </w:p>
        </w:tc>
      </w:tr>
      <w:tr w:rsidR="00B64483" w:rsidRPr="007B4003" w14:paraId="1DECC977" w14:textId="77777777" w:rsidTr="00C141F1">
        <w:trPr>
          <w:cantSplit/>
          <w:jc w:val="center"/>
          <w:ins w:id="37" w:author="Odele Coddington" w:date="2015-02-04T11:25:00Z"/>
        </w:trPr>
        <w:tc>
          <w:tcPr>
            <w:tcW w:w="2538" w:type="dxa"/>
          </w:tcPr>
          <w:p w14:paraId="07BD746C" w14:textId="4FC8E900" w:rsidR="00B64483" w:rsidRDefault="00B64483" w:rsidP="00A52911">
            <w:pPr>
              <w:pStyle w:val="CDRTableText"/>
              <w:keepNext/>
              <w:rPr>
                <w:ins w:id="38" w:author="Odele Coddington" w:date="2015-02-04T11:25:00Z"/>
              </w:rPr>
            </w:pPr>
            <w:ins w:id="39" w:author="Odele Coddington" w:date="2015-02-04T11:25:00Z">
              <w:r>
                <w:t>Model inputs for facular brightening and sunspot darkening</w:t>
              </w:r>
            </w:ins>
          </w:p>
        </w:tc>
        <w:tc>
          <w:tcPr>
            <w:tcW w:w="1620" w:type="dxa"/>
          </w:tcPr>
          <w:p w14:paraId="0A27F4E1" w14:textId="47E6D425" w:rsidR="00B64483" w:rsidRDefault="00B64483" w:rsidP="00EF5E90">
            <w:pPr>
              <w:pStyle w:val="CDRTableText"/>
              <w:keepNext/>
              <w:rPr>
                <w:ins w:id="40" w:author="Odele Coddington" w:date="2015-02-04T11:25:00Z"/>
              </w:rPr>
            </w:pPr>
            <w:ins w:id="41" w:author="Odele Coddington" w:date="2015-02-04T11:25:00Z">
              <w:r>
                <w:t>NRLTSI2 and NRLSSI2 model inputs</w:t>
              </w:r>
            </w:ins>
          </w:p>
        </w:tc>
        <w:tc>
          <w:tcPr>
            <w:tcW w:w="1686" w:type="dxa"/>
          </w:tcPr>
          <w:p w14:paraId="39EA2492" w14:textId="648E7CA0" w:rsidR="00B64483" w:rsidRDefault="00B64483" w:rsidP="00055C32">
            <w:pPr>
              <w:pStyle w:val="CDRTableText"/>
              <w:keepNext/>
              <w:jc w:val="center"/>
              <w:rPr>
                <w:ins w:id="42" w:author="Odele Coddington" w:date="2015-02-04T11:25:00Z"/>
              </w:rPr>
            </w:pPr>
            <w:ins w:id="43" w:author="Odele Coddington" w:date="2015-02-04T11:26:00Z">
              <w:r>
                <w:t>N/A</w:t>
              </w:r>
            </w:ins>
          </w:p>
        </w:tc>
        <w:tc>
          <w:tcPr>
            <w:tcW w:w="1932" w:type="dxa"/>
          </w:tcPr>
          <w:p w14:paraId="6689BDCB" w14:textId="4971E07A" w:rsidR="00B64483" w:rsidRDefault="00B64483" w:rsidP="00EF5E90">
            <w:pPr>
              <w:pStyle w:val="CDRTableText"/>
              <w:keepNext/>
              <w:rPr>
                <w:ins w:id="44" w:author="Odele Coddington" w:date="2015-02-04T11:25:00Z"/>
              </w:rPr>
            </w:pPr>
            <w:ins w:id="45" w:author="Odele Coddington" w:date="2015-02-04T11:26:00Z">
              <w:r>
                <w:t>1610-present</w:t>
              </w:r>
            </w:ins>
          </w:p>
        </w:tc>
        <w:tc>
          <w:tcPr>
            <w:tcW w:w="1872" w:type="dxa"/>
          </w:tcPr>
          <w:p w14:paraId="4D42FCE5" w14:textId="4B27E19E" w:rsidR="00B64483" w:rsidRDefault="00B64483" w:rsidP="002E5F59">
            <w:pPr>
              <w:pStyle w:val="CDRTableText"/>
              <w:keepNext/>
              <w:jc w:val="center"/>
              <w:rPr>
                <w:ins w:id="46" w:author="Odele Coddington" w:date="2015-02-04T11:25:00Z"/>
              </w:rPr>
            </w:pPr>
            <w:ins w:id="47" w:author="Odele Coddington" w:date="2015-02-04T11:26:00Z">
              <w:r>
                <w:t>Annual – yearly update</w:t>
              </w:r>
            </w:ins>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48" w:name="_Toc269030677"/>
      <w:r>
        <w:lastRenderedPageBreak/>
        <w:t>Algorithm Description</w:t>
      </w:r>
      <w:bookmarkEnd w:id="48"/>
    </w:p>
    <w:p w14:paraId="2F397CBD" w14:textId="4ABC266E" w:rsidR="00D42547" w:rsidRPr="00BD0310" w:rsidRDefault="000C19D7" w:rsidP="00D42547">
      <w:pPr>
        <w:pStyle w:val="CDRHeading2"/>
      </w:pPr>
      <w:bookmarkStart w:id="49" w:name="_Toc269030678"/>
      <w:r>
        <w:t>Algorithm Overview</w:t>
      </w:r>
      <w:bookmarkEnd w:id="49"/>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62096AD7"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(constant</w:t>
      </w:r>
      <w:r w:rsidR="007E6808">
        <w:rPr>
          <w:rFonts w:asciiTheme="majorHAnsi" w:hAnsiTheme="majorHAnsi"/>
        </w:rPr>
        <w:t xml:space="preserve"> in time</w:t>
      </w:r>
      <w:r w:rsidR="00CC3AB6">
        <w:rPr>
          <w:rFonts w:asciiTheme="majorHAnsi" w:hAnsiTheme="majorHAnsi"/>
        </w:rPr>
        <w:t xml:space="preserve">)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D50B2F">
        <w:rPr>
          <w:rFonts w:asciiTheme="majorHAnsi" w:hAnsiTheme="majorHAnsi"/>
        </w:rPr>
        <w:t xml:space="preserve"> (see Table 2) (</w:t>
      </w:r>
      <w:r w:rsidR="003B2997">
        <w:rPr>
          <w:rFonts w:asciiTheme="majorHAnsi" w:hAnsiTheme="majorHAnsi"/>
        </w:rPr>
        <w:t>Lean</w:t>
      </w:r>
      <w:r w:rsidR="007E6808">
        <w:rPr>
          <w:rFonts w:asciiTheme="majorHAnsi" w:hAnsiTheme="majorHAnsi"/>
        </w:rPr>
        <w:t>,</w:t>
      </w:r>
      <w:r w:rsidR="003B2997">
        <w:rPr>
          <w:rFonts w:asciiTheme="majorHAnsi" w:hAnsiTheme="majorHAnsi"/>
        </w:rPr>
        <w:t xml:space="preserve"> 2000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w:t>
      </w:r>
      <w:r w:rsidR="007E6808">
        <w:rPr>
          <w:rFonts w:asciiTheme="majorHAnsi" w:hAnsiTheme="majorHAnsi"/>
        </w:rPr>
        <w:t>,</w:t>
      </w:r>
      <w:r w:rsidR="003B2997">
        <w:rPr>
          <w:rFonts w:asciiTheme="majorHAnsi" w:hAnsiTheme="majorHAnsi"/>
        </w:rPr>
        <w:t xml:space="preserve"> 2005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D50B2F">
        <w:rPr>
          <w:rFonts w:asciiTheme="majorHAnsi" w:hAnsiTheme="majorHAnsi"/>
        </w:rPr>
        <w:t>)</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1E54990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BC0559">
        <w:rPr>
          <w:rFonts w:asciiTheme="majorHAnsi" w:hAnsiTheme="majorHAnsi"/>
        </w:rPr>
        <w:t>, since 161</w:t>
      </w:r>
      <w:ins w:id="50" w:author="Odele Coddington" w:date="2015-02-03T15:31:00Z">
        <w:r w:rsidR="007E6808">
          <w:rPr>
            <w:rFonts w:asciiTheme="majorHAnsi" w:hAnsiTheme="majorHAnsi"/>
          </w:rPr>
          <w:t>0</w:t>
        </w:r>
      </w:ins>
      <w:del w:id="51" w:author="Odele Coddington" w:date="2015-02-03T15:31:00Z">
        <w:r w:rsidR="00BC0559" w:rsidDel="007E6808">
          <w:rPr>
            <w:rFonts w:asciiTheme="majorHAnsi" w:hAnsiTheme="majorHAnsi"/>
          </w:rPr>
          <w:delText>5</w:delText>
        </w:r>
      </w:del>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52" w:name="_Toc269030679"/>
      <w:r>
        <w:t>Processing Outline</w:t>
      </w:r>
      <w:bookmarkEnd w:id="52"/>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BB17CD"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BB17CD"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6F8F55CA"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601D67" w:rsidRPr="007E67C3">
        <w:rPr>
          <w:rFonts w:asciiTheme="majorHAnsi" w:hAnsiTheme="majorHAnsi"/>
          <w:i w:val="0"/>
          <w:color w:val="000000"/>
        </w:rPr>
        <w:t xml:space="preserve">sunspot darkening, </w:t>
      </w:r>
      <w:proofErr w:type="gramStart"/>
      <w:r w:rsidR="00601D67" w:rsidRPr="00FB6562">
        <w:rPr>
          <w:rFonts w:asciiTheme="majorHAnsi" w:hAnsiTheme="majorHAnsi"/>
          <w:color w:val="000000"/>
        </w:rPr>
        <w:t>S</w:t>
      </w:r>
      <w:r w:rsidR="00601D67" w:rsidRPr="007E67C3">
        <w:rPr>
          <w:rFonts w:asciiTheme="majorHAnsi" w:hAnsiTheme="majorHAnsi"/>
          <w:i w:val="0"/>
          <w:color w:val="000000"/>
        </w:rPr>
        <w:t>(</w:t>
      </w:r>
      <w:proofErr w:type="gramEnd"/>
      <w:r w:rsidR="00601D67" w:rsidRPr="00FB6562">
        <w:rPr>
          <w:rFonts w:asciiTheme="majorHAnsi" w:hAnsiTheme="majorHAnsi"/>
          <w:color w:val="000000"/>
        </w:rPr>
        <w:t>t</w:t>
      </w:r>
      <w:r w:rsidR="00601D67" w:rsidRPr="007E67C3">
        <w:rPr>
          <w:rFonts w:asciiTheme="majorHAnsi" w:hAnsiTheme="majorHAnsi"/>
          <w:i w:val="0"/>
          <w:color w:val="000000"/>
        </w:rPr>
        <w:t>), and facular brightening</w:t>
      </w:r>
      <w:r w:rsidR="004A5A4E">
        <w:rPr>
          <w:rFonts w:asciiTheme="majorHAnsi" w:hAnsiTheme="majorHAnsi"/>
          <w:i w:val="0"/>
          <w:color w:val="000000"/>
        </w:rPr>
        <w:t xml:space="preserve">, </w:t>
      </w:r>
      <w:r w:rsidR="004A5A4E" w:rsidRPr="00FB6562">
        <w:rPr>
          <w:rFonts w:asciiTheme="majorHAnsi" w:hAnsiTheme="majorHAnsi"/>
          <w:color w:val="000000"/>
        </w:rPr>
        <w:t>F</w:t>
      </w:r>
      <w:r w:rsidR="004A5A4E">
        <w:rPr>
          <w:rFonts w:asciiTheme="majorHAnsi" w:hAnsiTheme="majorHAnsi"/>
          <w:i w:val="0"/>
          <w:color w:val="000000"/>
        </w:rPr>
        <w:t>(</w:t>
      </w:r>
      <w:r w:rsidR="004A5A4E" w:rsidRPr="00FB6562">
        <w:rPr>
          <w:rFonts w:asciiTheme="majorHAnsi" w:hAnsiTheme="majorHAnsi"/>
          <w:color w:val="000000"/>
        </w:rPr>
        <w:t>t</w:t>
      </w:r>
      <w:r w:rsidR="004A5A4E">
        <w:rPr>
          <w:rFonts w:asciiTheme="majorHAnsi" w:hAnsiTheme="majorHAnsi"/>
          <w:i w:val="0"/>
          <w:color w:val="000000"/>
        </w:rPr>
        <w:t>),</w:t>
      </w:r>
      <w:r w:rsidR="007E67C3"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4D8C592F" w14:textId="3DB2AE60" w:rsidR="003D7CA1"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w:t>
      </w:r>
      <w:r w:rsidR="0061224D">
        <w:rPr>
          <w:rFonts w:asciiTheme="majorHAnsi" w:hAnsiTheme="majorHAnsi"/>
          <w:i w:val="0"/>
        </w:rPr>
        <w:t xml:space="preserve">over 15 instruments including </w:t>
      </w:r>
      <w:r w:rsidR="003D7CA1" w:rsidRPr="00C43DD7">
        <w:rPr>
          <w:rFonts w:asciiTheme="majorHAnsi" w:hAnsiTheme="majorHAnsi"/>
          <w:i w:val="0"/>
        </w:rPr>
        <w:t>the GOME, S</w:t>
      </w:r>
      <w:r w:rsidR="005C2065">
        <w:rPr>
          <w:rFonts w:asciiTheme="majorHAnsi" w:hAnsiTheme="majorHAnsi"/>
          <w:i w:val="0"/>
        </w:rPr>
        <w:t>CIAMACHY</w:t>
      </w:r>
      <w:r w:rsidR="003D7CA1" w:rsidRPr="00C43DD7">
        <w:rPr>
          <w:rFonts w:asciiTheme="majorHAnsi" w:hAnsiTheme="majorHAnsi"/>
          <w:i w:val="0"/>
        </w:rPr>
        <w:t xml:space="preserve"> and GOME-2, available at</w:t>
      </w:r>
      <w:r w:rsidRPr="00C43DD7">
        <w:rPr>
          <w:rFonts w:asciiTheme="majorHAnsi" w:hAnsiTheme="majorHAnsi"/>
          <w:i w:val="0"/>
        </w:rPr>
        <w:t xml:space="preserve"> </w:t>
      </w:r>
      <w:hyperlink r:id="rId13" w:history="1">
        <w:r w:rsidR="003D7CA1" w:rsidRPr="00C43DD7">
          <w:rPr>
            <w:rStyle w:val="Hyperlink"/>
            <w:rFonts w:asciiTheme="majorHAnsi" w:hAnsiTheme="majorHAnsi"/>
            <w:i w:val="0"/>
          </w:rPr>
          <w:t>http://www.iup.physik.uni-bremen.de/gome/gomemgii.html</w:t>
        </w:r>
      </w:hyperlink>
      <w:r w:rsidR="003D7CA1" w:rsidRPr="00C43DD7">
        <w:rPr>
          <w:rFonts w:asciiTheme="majorHAnsi" w:hAnsiTheme="majorHAnsi"/>
          <w:i w:val="0"/>
        </w:rPr>
        <w:t>.</w:t>
      </w:r>
    </w:p>
    <w:p w14:paraId="7816F42D" w14:textId="71AF6B54" w:rsidR="00080F21" w:rsidRPr="00C43DD7" w:rsidRDefault="00080F21" w:rsidP="00D42547">
      <w:pPr>
        <w:pStyle w:val="CDRGuidance"/>
        <w:rPr>
          <w:rFonts w:asciiTheme="majorHAnsi" w:hAnsiTheme="majorHAnsi"/>
          <w:i w:val="0"/>
        </w:rPr>
      </w:pPr>
      <w:r w:rsidRPr="00C43DD7">
        <w:rPr>
          <w:rFonts w:asciiTheme="majorHAnsi" w:hAnsiTheme="majorHAnsi"/>
          <w:i w:val="0"/>
        </w:rPr>
        <w:t xml:space="preserve">The </w:t>
      </w:r>
      <w:proofErr w:type="gramStart"/>
      <w:r w:rsidRPr="00C43DD7">
        <w:rPr>
          <w:rFonts w:asciiTheme="majorHAnsi" w:hAnsiTheme="majorHAnsi"/>
          <w:i w:val="0"/>
        </w:rPr>
        <w:t>sunspot darkening</w:t>
      </w:r>
      <w:proofErr w:type="gramEnd"/>
      <w:r w:rsidRPr="00C43DD7">
        <w:rPr>
          <w:rFonts w:asciiTheme="majorHAnsi" w:hAnsiTheme="majorHAnsi"/>
          <w:i w:val="0"/>
        </w:rPr>
        <w:t xml:space="preserve"> </w:t>
      </w:r>
      <w:r>
        <w:rPr>
          <w:rFonts w:asciiTheme="majorHAnsi" w:hAnsiTheme="majorHAnsi"/>
          <w:i w:val="0"/>
        </w:rPr>
        <w:t xml:space="preserve">index is </w:t>
      </w:r>
      <w:r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Pr="00C43DD7">
        <w:rPr>
          <w:rFonts w:asciiTheme="majorHAnsi" w:hAnsiTheme="majorHAnsi"/>
        </w:rPr>
        <w:t xml:space="preserve"> </w:t>
      </w:r>
      <w:hyperlink r:id="rId14" w:history="1">
        <w:r w:rsidRPr="00C43DD7">
          <w:rPr>
            <w:rStyle w:val="Hyperlink"/>
            <w:rFonts w:asciiTheme="majorHAnsi" w:hAnsiTheme="majorHAnsi"/>
            <w:i w:val="0"/>
          </w:rPr>
          <w:t>http://www.ngdc.noaa.gov/stp/spaceweather.html</w:t>
        </w:r>
      </w:hyperlink>
      <w:r w:rsidRPr="00C43DD7">
        <w:rPr>
          <w:rFonts w:asciiTheme="majorHAnsi" w:hAnsiTheme="majorHAnsi"/>
          <w:i w:val="0"/>
        </w:rPr>
        <w:t xml:space="preserve">, ftp access, </w:t>
      </w:r>
      <w:proofErr w:type="spellStart"/>
      <w:r w:rsidRPr="00C43DD7">
        <w:rPr>
          <w:rFonts w:asciiTheme="majorHAnsi" w:hAnsiTheme="majorHAnsi"/>
          <w:i w:val="0"/>
        </w:rPr>
        <w:t>Solar_Data</w:t>
      </w:r>
      <w:proofErr w:type="spellEnd"/>
      <w:r w:rsidRPr="00C43DD7">
        <w:rPr>
          <w:rFonts w:asciiTheme="majorHAnsi" w:hAnsiTheme="majorHAnsi"/>
          <w:i w:val="0"/>
        </w:rPr>
        <w:t xml:space="preserve">, </w:t>
      </w:r>
      <w:proofErr w:type="spellStart"/>
      <w:r w:rsidRPr="00C43DD7">
        <w:rPr>
          <w:rFonts w:asciiTheme="majorHAnsi" w:hAnsiTheme="majorHAnsi"/>
          <w:i w:val="0"/>
        </w:rPr>
        <w:t>Sunspot_Regions</w:t>
      </w:r>
      <w:proofErr w:type="spellEnd"/>
      <w:r w:rsidRPr="00C43DD7">
        <w:rPr>
          <w:rFonts w:asciiTheme="majorHAnsi" w:hAnsiTheme="majorHAnsi"/>
          <w:i w:val="0"/>
        </w:rPr>
        <w:t>, USAF_MWL. The files provide information about the areas</w:t>
      </w:r>
      <w:r>
        <w:rPr>
          <w:rFonts w:asciiTheme="majorHAnsi" w:hAnsiTheme="majorHAnsi"/>
          <w:i w:val="0"/>
        </w:rPr>
        <w:t xml:space="preserve">, </w:t>
      </w:r>
      <w:r w:rsidRPr="00474396">
        <w:rPr>
          <w:rFonts w:asciiTheme="majorHAnsi" w:hAnsiTheme="majorHAnsi"/>
        </w:rPr>
        <w:t>A</w:t>
      </w:r>
      <w:r w:rsidRPr="00474396">
        <w:rPr>
          <w:rFonts w:asciiTheme="majorHAnsi" w:hAnsiTheme="majorHAnsi"/>
          <w:vertAlign w:val="subscript"/>
        </w:rPr>
        <w:t>S</w:t>
      </w:r>
      <w:r>
        <w:rPr>
          <w:rFonts w:asciiTheme="majorHAnsi" w:hAnsiTheme="majorHAnsi"/>
          <w:i w:val="0"/>
        </w:rPr>
        <w:t>,</w:t>
      </w:r>
      <w:r w:rsidRPr="00C43DD7">
        <w:rPr>
          <w:rFonts w:asciiTheme="majorHAnsi" w:hAnsiTheme="majorHAnsi"/>
          <w:i w:val="0"/>
        </w:rPr>
        <w:t xml:space="preserve"> and locations</w:t>
      </w:r>
      <w:r>
        <w:rPr>
          <w:rFonts w:asciiTheme="majorHAnsi" w:hAnsiTheme="majorHAnsi"/>
          <w:i w:val="0"/>
        </w:rPr>
        <w:t xml:space="preserve">, </w:t>
      </w:r>
      <w:r w:rsidRPr="00474396">
        <w:rPr>
          <w:rFonts w:asciiTheme="majorHAnsi" w:hAnsiTheme="majorHAnsi"/>
        </w:rPr>
        <w:sym w:font="Symbol" w:char="F06D"/>
      </w:r>
      <w:r>
        <w:rPr>
          <w:rFonts w:asciiTheme="majorHAnsi" w:hAnsiTheme="majorHAnsi"/>
          <w:i w:val="0"/>
        </w:rPr>
        <w:t>,</w:t>
      </w:r>
      <w:r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Pr="00C43DD7">
        <w:rPr>
          <w:rFonts w:asciiTheme="majorHAnsi" w:hAnsiTheme="majorHAnsi"/>
          <w:i w:val="0"/>
        </w:rPr>
        <w:t xml:space="preserve">. </w:t>
      </w:r>
    </w:p>
    <w:p w14:paraId="5E8A6426" w14:textId="55BD5044"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C43DD7">
        <w:rPr>
          <w:rFonts w:asciiTheme="majorHAnsi" w:hAnsiTheme="majorHAnsi"/>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summed into 3785 wavelength bins of variable width, designed appropriately for input to general circulation climate models. </w:t>
      </w:r>
    </w:p>
    <w:p w14:paraId="15772DE1" w14:textId="513CC2EC"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 xml:space="preserve">ically </w:t>
      </w:r>
      <w:r w:rsidR="004355B7">
        <w:rPr>
          <w:rFonts w:asciiTheme="majorHAnsi" w:hAnsiTheme="majorHAnsi"/>
          <w:i w:val="0"/>
          <w:color w:val="000000"/>
        </w:rPr>
        <w:lastRenderedPageBreak/>
        <w:t>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 xml:space="preserve">typically daily. </w:t>
      </w:r>
      <w:r w:rsidR="006F1DB2">
        <w:rPr>
          <w:rFonts w:asciiTheme="majorHAnsi" w:hAnsiTheme="majorHAnsi"/>
          <w:i w:val="0"/>
          <w:color w:val="000000"/>
        </w:rPr>
        <w:t xml:space="preserve">Uncertainties for TSI and SSI are also computed; however, due to file size constraints, only the uncertainty in TSI is written to output. </w:t>
      </w:r>
      <w:r w:rsidRPr="00C43DD7">
        <w:rPr>
          <w:rFonts w:asciiTheme="majorHAnsi" w:hAnsiTheme="majorHAnsi"/>
          <w:i w:val="0"/>
          <w:color w:val="000000"/>
        </w:rPr>
        <w:t>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for the wavelength bin.</w:t>
      </w:r>
    </w:p>
    <w:p w14:paraId="75068D4E" w14:textId="4B1599C7"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9259BE">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diagram of the Algorithm Processing.</w:t>
      </w:r>
      <w:proofErr w:type="gramEnd"/>
    </w:p>
    <w:p w14:paraId="2172007C" w14:textId="51EA4A06" w:rsidR="00CC1221" w:rsidRDefault="006C1FD9" w:rsidP="00CC1221">
      <w:pPr>
        <w:pStyle w:val="CDRGuidance"/>
        <w:keepNext/>
      </w:pPr>
      <w:r>
        <w:rPr>
          <w:noProof/>
        </w:rPr>
        <w:drawing>
          <wp:inline distT="0" distB="0" distL="0" distR="0" wp14:anchorId="2426AB3D" wp14:editId="154BD6A4">
            <wp:extent cx="5943600" cy="44577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ataflo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53" w:name="_Toc269030680"/>
      <w:r>
        <w:t>Algorithm Input</w:t>
      </w:r>
      <w:bookmarkEnd w:id="53"/>
    </w:p>
    <w:p w14:paraId="6841047D" w14:textId="5FEA0AF4" w:rsidR="000C19D7" w:rsidRPr="00AB2930" w:rsidRDefault="000C19D7" w:rsidP="00BB2ACC">
      <w:pPr>
        <w:pStyle w:val="CDRHeading3"/>
      </w:pPr>
      <w:bookmarkStart w:id="54" w:name="_Toc269030681"/>
      <w:r w:rsidRPr="00AB2930">
        <w:t xml:space="preserve">Primary </w:t>
      </w:r>
      <w:r w:rsidR="00C21A20">
        <w:t>Input</w:t>
      </w:r>
      <w:r w:rsidRPr="00AB2930">
        <w:t xml:space="preserve"> Data</w:t>
      </w:r>
      <w:bookmarkEnd w:id="54"/>
      <w:r w:rsidR="00C21A20">
        <w:t xml:space="preserve"> </w:t>
      </w:r>
    </w:p>
    <w:p w14:paraId="4068FD43" w14:textId="5111FFDE" w:rsidR="000777DC" w:rsidRDefault="000777DC" w:rsidP="00C21A20">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w:t>
      </w:r>
      <w:proofErr w:type="spellStart"/>
      <w:r w:rsidRPr="00C43DD7">
        <w:rPr>
          <w:rFonts w:asciiTheme="majorHAnsi" w:hAnsiTheme="majorHAnsi"/>
        </w:rPr>
        <w:t>photospheric</w:t>
      </w:r>
      <w:proofErr w:type="spellEnd"/>
      <w:r w:rsidRPr="00C43DD7">
        <w:rPr>
          <w:rFonts w:asciiTheme="majorHAnsi" w:hAnsiTheme="majorHAnsi"/>
        </w:rPr>
        <w:t xml:space="preserve">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w:t>
      </w:r>
      <w:r w:rsidRPr="00C43DD7">
        <w:rPr>
          <w:rFonts w:asciiTheme="majorHAnsi" w:hAnsiTheme="majorHAnsi"/>
        </w:rPr>
        <w:lastRenderedPageBreak/>
        <w:t xml:space="preserve">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015F37DE" w14:textId="5840384E" w:rsidR="003C0B53" w:rsidRDefault="000777DC" w:rsidP="00C21A20">
      <w:pPr>
        <w:pStyle w:val="CDRBodyText"/>
        <w:ind w:firstLine="0"/>
        <w:rPr>
          <w:rFonts w:asciiTheme="majorHAnsi" w:hAnsiTheme="majorHAnsi"/>
        </w:rPr>
      </w:pPr>
      <w:r>
        <w:rPr>
          <w:rFonts w:asciiTheme="majorHAnsi" w:hAnsiTheme="majorHAnsi"/>
        </w:rPr>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1A89D9F9"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251B1B6E" w14:textId="145295B8" w:rsidR="00280E3F"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010998E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AE5555" w:rsidRPr="00FE0672" w:rsidRDefault="00AE5555"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AE5555" w:rsidRPr="00086F61" w:rsidRDefault="00AE5555"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BF0243" w:rsidRPr="00FE0672" w:rsidRDefault="00BF0243"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BF0243" w:rsidRPr="00086F61" w:rsidRDefault="00BF0243"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54AEB37D">
                <wp:simplePos x="0" y="0"/>
                <wp:positionH relativeFrom="column">
                  <wp:posOffset>-2716530</wp:posOffset>
                </wp:positionH>
                <wp:positionV relativeFrom="paragraph">
                  <wp:posOffset>2517775</wp:posOffset>
                </wp:positionV>
                <wp:extent cx="2794000" cy="590550"/>
                <wp:effectExtent l="0" t="0" r="0" b="12700"/>
                <wp:wrapTight wrapText="bothSides">
                  <wp:wrapPolygon edited="0">
                    <wp:start x="0" y="0"/>
                    <wp:lineTo x="0" y="20983"/>
                    <wp:lineTo x="21404" y="20983"/>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59055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AE5555" w:rsidRPr="00FB0F11" w:rsidRDefault="00AE5555"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" stroked="f">
                <v:textbox style="mso-fit-shape-to-text:t" inset="0,0,0,0">
                  <w:txbxContent>
                    <w:p w14:paraId="4D1223DD" w14:textId="215D4E74" w:rsidR="00BF0243" w:rsidRPr="00FB0F11" w:rsidRDefault="00BF0243"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6AB608B9" w14:textId="4E5E5794" w:rsidR="00280E3F" w:rsidRDefault="00280E3F" w:rsidP="002A30D7">
      <w:pPr>
        <w:pStyle w:val="CDRBodyText"/>
        <w:spacing w:before="0" w:after="0"/>
        <w:ind w:firstLine="0"/>
        <w:rPr>
          <w:rFonts w:asciiTheme="majorHAnsi" w:hAnsiTheme="majorHAnsi"/>
        </w:rPr>
      </w:pPr>
    </w:p>
    <w:p w14:paraId="647988E8" w14:textId="33B5A770" w:rsidR="00280E3F" w:rsidRDefault="00280E3F" w:rsidP="002A30D7">
      <w:pPr>
        <w:pStyle w:val="CDRBodyText"/>
        <w:spacing w:before="0" w:after="0"/>
        <w:ind w:firstLine="0"/>
        <w:rPr>
          <w:rFonts w:asciiTheme="majorHAnsi" w:hAnsiTheme="majorHAnsi"/>
        </w:rPr>
      </w:pPr>
    </w:p>
    <w:p w14:paraId="183E08CF" w14:textId="77308DBD" w:rsidR="00E411B7" w:rsidRDefault="00E411B7" w:rsidP="002A30D7">
      <w:pPr>
        <w:pStyle w:val="CDRBodyText"/>
        <w:spacing w:before="0" w:after="0"/>
        <w:ind w:firstLine="0"/>
        <w:rPr>
          <w:rFonts w:asciiTheme="majorHAnsi" w:hAnsiTheme="majorHAnsi"/>
        </w:rPr>
      </w:pPr>
    </w:p>
    <w:p w14:paraId="36705E9C" w14:textId="69D10AA3" w:rsidR="000C19D7" w:rsidRPr="00AB2930" w:rsidRDefault="00434984" w:rsidP="00BB2ACC">
      <w:pPr>
        <w:pStyle w:val="CDRHeading3"/>
        <w:spacing w:before="0"/>
      </w:pPr>
      <w:bookmarkStart w:id="55" w:name="_Toc269030682"/>
      <w:r>
        <w:t>A</w:t>
      </w:r>
      <w:r w:rsidR="000C19D7" w:rsidRPr="00AB2930">
        <w:t>ncillary Data</w:t>
      </w:r>
      <w:bookmarkEnd w:id="55"/>
    </w:p>
    <w:p w14:paraId="65BD64D7" w14:textId="0AD87D35"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compi</w:t>
      </w:r>
      <w:r w:rsidR="00910595">
        <w:rPr>
          <w:rFonts w:asciiTheme="majorHAnsi" w:hAnsiTheme="majorHAnsi"/>
          <w:color w:val="000000"/>
        </w:rPr>
        <w:t>l</w:t>
      </w:r>
      <w:r w:rsidR="00C14E2C">
        <w:rPr>
          <w:rFonts w:asciiTheme="majorHAnsi" w:hAnsiTheme="majorHAnsi"/>
          <w:color w:val="000000"/>
        </w:rPr>
        <w:t>ed from SORCE observations (Woods et al. 2011)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56" w:name="_Toc269030683"/>
      <w:r w:rsidRPr="00AB2930">
        <w:t>Derived Data</w:t>
      </w:r>
      <w:bookmarkEnd w:id="56"/>
    </w:p>
    <w:p w14:paraId="74888AC8" w14:textId="56A65EDD"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summed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1DE3F3F1"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lastRenderedPageBreak/>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AE5555" w:rsidRPr="0069168C" w:rsidRDefault="00AE5555"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BF0243" w:rsidRPr="0069168C" w:rsidRDefault="00BF0243"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AE5555" w:rsidRPr="00211831" w:rsidRDefault="00AE5555"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BF0243" w:rsidRPr="00211831" w:rsidRDefault="00BF0243"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57" w:name="_Toc269030684"/>
      <w:r w:rsidRPr="00AB2930">
        <w:t>Forward Models</w:t>
      </w:r>
      <w:bookmarkEnd w:id="57"/>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58" w:name="_Toc269030685"/>
      <w:bookmarkStart w:id="59" w:name="_Ref270152679"/>
      <w:r w:rsidRPr="00F13548">
        <w:rPr>
          <w:szCs w:val="36"/>
        </w:rPr>
        <w:t>Theoretical Description</w:t>
      </w:r>
      <w:bookmarkEnd w:id="58"/>
      <w:bookmarkEnd w:id="59"/>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5B2226B3">
                <wp:simplePos x="0" y="0"/>
                <wp:positionH relativeFrom="column">
                  <wp:posOffset>3213100</wp:posOffset>
                </wp:positionH>
                <wp:positionV relativeFrom="paragraph">
                  <wp:posOffset>3378200</wp:posOffset>
                </wp:positionV>
                <wp:extent cx="2583180" cy="73660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5FFB31A3" w:rsidR="00AE5555" w:rsidRPr="00495559" w:rsidRDefault="00AE5555"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0" o:spid="_x0000_s1030" type="#_x0000_t202" style="position:absolute;margin-left:253pt;margin-top:266pt;width:203.4pt;height:5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" stroked="f">
                <v:textbox style="mso-fit-shape-to-text:t" inset="0,0,0,0">
                  <w:txbxContent>
                    <w:p w14:paraId="05A19C81" w14:textId="5FFB31A3" w:rsidR="009259BE" w:rsidRPr="00495559" w:rsidRDefault="009259BE"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AE5555" w:rsidRPr="00495559" w:rsidRDefault="00AE5555"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" stroked="f">
                <v:textbox style="mso-fit-shape-to-text:t" inset="0,0,0,0">
                  <w:txbxContent>
                    <w:p w14:paraId="0A5FE2B4" w14:textId="56E82FF8" w:rsidR="009259BE" w:rsidRPr="00495559" w:rsidRDefault="009259BE"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2A1514A"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1991). The agreement among these three spectra in their regions of overlap is better than 2%, which is well within their absolute measurements uncertainties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t>
      </w:r>
      <w:r w:rsidR="00500A52" w:rsidRPr="00082272">
        <w:rPr>
          <w:rFonts w:asciiTheme="majorHAnsi" w:hAnsiTheme="majorHAnsi"/>
        </w:rPr>
        <w:lastRenderedPageBreak/>
        <w:t xml:space="preserve">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7E5A8828"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electromagnetic spectrum, daily since 1950,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BB17CD"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w:lastRenderedPageBreak/>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7B907E5F"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sunspots</w:t>
      </w:r>
      <w:r w:rsidR="008F5528">
        <w:rPr>
          <w:rFonts w:asciiTheme="majorHAnsi" w:hAnsiTheme="majorHAnsi"/>
          <w:i w:val="0"/>
        </w:rPr>
        <w:t xml:space="preserve"> </w:t>
      </w:r>
      <w:r w:rsidR="00BB17CD">
        <w:rPr>
          <w:rFonts w:asciiTheme="majorHAnsi" w:hAnsiTheme="majorHAnsi"/>
          <w:i w:val="0"/>
        </w:rPr>
        <w:t xml:space="preserve">(Figure 5) </w:t>
      </w:r>
      <w:r w:rsidR="008F5528">
        <w:rPr>
          <w:rFonts w:asciiTheme="majorHAnsi" w:hAnsiTheme="majorHAnsi"/>
          <w:i w:val="0"/>
        </w:rPr>
        <w:t>(and their uncertainties)</w:t>
      </w:r>
      <w:r w:rsidR="00A52EE8">
        <w:rPr>
          <w:rFonts w:asciiTheme="majorHAnsi" w:hAnsiTheme="majorHAnsi"/>
          <w:i w:val="0"/>
        </w:rPr>
        <w:t xml:space="preserve">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0296C25E"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measure</w:t>
      </w:r>
      <w:r w:rsidR="00297295">
        <w:rPr>
          <w:rFonts w:asciiTheme="majorHAnsi" w:hAnsiTheme="majorHAnsi"/>
          <w:i w:val="0"/>
        </w:rPr>
        <w:t>d</w:t>
      </w:r>
      <w:r w:rsidR="0026134A">
        <w:rPr>
          <w:rFonts w:asciiTheme="majorHAnsi" w:hAnsiTheme="majorHAnsi"/>
          <w:i w:val="0"/>
        </w:rPr>
        <w:t xml:space="preserv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7A033A2B"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6D7125">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detrended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BB17CD"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044DD06B"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 xml:space="preserve">At </w:t>
      </w:r>
      <w:r w:rsidR="00BB17CD">
        <w:rPr>
          <w:rFonts w:asciiTheme="majorHAnsi" w:hAnsiTheme="majorHAnsi"/>
          <w:i w:val="0"/>
        </w:rPr>
        <w:t>these wavelengths</w:t>
      </w:r>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proofErr w:type="gramStart"/>
      <w:r w:rsidR="00AE065E" w:rsidRPr="00475F54">
        <w:rPr>
          <w:rFonts w:asciiTheme="majorHAnsi" w:hAnsiTheme="majorHAnsi"/>
        </w:rPr>
        <w:t>d</w:t>
      </w:r>
      <w:r w:rsidR="00AE065E" w:rsidRPr="00475F54">
        <w:rPr>
          <w:rFonts w:asciiTheme="majorHAnsi" w:hAnsiTheme="majorHAnsi"/>
          <w:vertAlign w:val="subscript"/>
        </w:rPr>
        <w:t>F</w:t>
      </w:r>
      <w:proofErr w:type="spellEnd"/>
      <w:proofErr w:type="gram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BB17CD"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BB17CD"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72023A34"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Pr>
          <w:rFonts w:asciiTheme="majorHAnsi" w:hAnsiTheme="majorHAnsi"/>
          <w:i w:val="0"/>
        </w:rPr>
        <w:t xml:space="preserve"> shorter than 295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B574F07" w:rsidR="00BC0733" w:rsidRPr="005761AE" w:rsidRDefault="00BB17CD"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BB17CD"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BB17CD"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BB17CD"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222EA21"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r w:rsidR="00873243">
        <w:rPr>
          <w:rFonts w:asciiTheme="majorHAnsi" w:hAnsiTheme="majorHAnsi"/>
          <w:i w:val="0"/>
        </w:rPr>
        <w:t>0.045</w:t>
      </w:r>
      <w:r w:rsidRPr="00AA717D">
        <w:rPr>
          <w:rFonts w:asciiTheme="majorHAnsi" w:hAnsiTheme="majorHAnsi"/>
          <w:i w:val="0"/>
        </w:rPr>
        <w:t xml:space="preserve"> Wm</w:t>
      </w:r>
      <w:r w:rsidRPr="00AA717D">
        <w:rPr>
          <w:rFonts w:asciiTheme="majorHAnsi" w:hAnsiTheme="majorHAnsi"/>
          <w:i w:val="0"/>
          <w:vertAlign w:val="superscript"/>
        </w:rPr>
        <w:t>-2</w:t>
      </w:r>
      <w:r>
        <w:rPr>
          <w:rFonts w:asciiTheme="majorHAnsi" w:hAnsiTheme="majorHAnsi"/>
          <w:i w:val="0"/>
        </w:rPr>
        <w:t xml:space="preserve"> and the standard deviation of the differences is </w:t>
      </w:r>
      <w:r w:rsidR="00AA717D" w:rsidRPr="00AA717D">
        <w:rPr>
          <w:rFonts w:asciiTheme="majorHAnsi" w:hAnsiTheme="majorHAnsi"/>
          <w:i w:val="0"/>
        </w:rPr>
        <w:t>0.02</w:t>
      </w:r>
      <w:r w:rsidRPr="00AA717D">
        <w:rPr>
          <w:rFonts w:asciiTheme="majorHAnsi" w:hAnsiTheme="majorHAnsi"/>
          <w:i w:val="0"/>
        </w:rPr>
        <w:t xml:space="preserve"> Wm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073E3465"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commentRangeStart w:id="60"/>
      <w:r w:rsidRPr="00082272">
        <w:rPr>
          <w:rFonts w:asciiTheme="majorHAnsi" w:hAnsiTheme="majorHAnsi"/>
        </w:rPr>
        <w:t>Nov. 1989</w:t>
      </w:r>
      <w:commentRangeEnd w:id="60"/>
      <w:r w:rsidR="00403DA6">
        <w:rPr>
          <w:rStyle w:val="CommentReference"/>
          <w:rFonts w:ascii="Arial" w:hAnsi="Arial"/>
        </w:rPr>
        <w:commentReference w:id="60"/>
      </w:r>
      <w:r w:rsidRPr="00082272">
        <w:rPr>
          <w:rFonts w:asciiTheme="majorHAnsi" w:hAnsiTheme="majorHAnsi"/>
        </w:rPr>
        <w:t xml:space="preserve">).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(assumed to be in Maunder </w:t>
      </w:r>
      <w:r w:rsidRPr="00082272">
        <w:rPr>
          <w:rFonts w:asciiTheme="majorHAnsi" w:hAnsiTheme="majorHAnsi"/>
        </w:rPr>
        <w:lastRenderedPageBreak/>
        <w:t xml:space="preserve">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61" w:name="_Toc269030686"/>
      <w:r w:rsidRPr="00AB2930">
        <w:t>Physical and Mathematical Description</w:t>
      </w:r>
      <w:bookmarkEnd w:id="61"/>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18624B3C" w:rsidR="00F13548" w:rsidRPr="00602E00" w:rsidRDefault="00F13548" w:rsidP="00F13548">
      <w:pPr>
        <w:pStyle w:val="CDRBodyText"/>
        <w:ind w:firstLine="0"/>
        <w:rPr>
          <w:rFonts w:asciiTheme="majorHAnsi" w:hAnsiTheme="majorHAnsi"/>
        </w:rPr>
      </w:pPr>
      <w:r>
        <w:rPr>
          <w:rFonts w:asciiTheme="majorHAnsi" w:hAnsiTheme="majorHAnsi"/>
        </w:rPr>
        <w:t xml:space="preserve">Following the approach of Lean et al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BB17CD"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BB17CD"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5CED7753"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m:t>
              </m:r>
              <m:r>
                <w:rPr>
                  <w:rFonts w:ascii="Cambria Math" w:hAnsi="Cambria Math"/>
                </w:rPr>
                <m:t>,</m:t>
              </m:r>
              <m:r>
                <w:rPr>
                  <w:rFonts w:ascii="Cambria Math" w:hAnsi="Cambria Math"/>
                </w:rPr>
                <m:t>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34291DA9"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BB17CD"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BB17CD"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BB17CD"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8F43D6" w:rsidRDefault="00BB17CD" w:rsidP="008F43D6">
      <w:pPr>
        <w:pStyle w:val="CDRBodyText"/>
        <w:ind w:firstLine="0"/>
        <w:rPr>
          <w:rFonts w:asciiTheme="majorHAnsi" w:hAnsiTheme="majorHAnsi"/>
        </w:rPr>
      </w:pPr>
      <m:oMathPara>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1B71E0F6"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w:t>
      </w:r>
      <w:r w:rsidR="000E1650">
        <w:rPr>
          <w:rFonts w:asciiTheme="majorHAnsi" w:hAnsiTheme="majorHAnsi"/>
          <w:i w:val="0"/>
        </w:rPr>
        <w:t>as input to</w:t>
      </w:r>
      <w:r w:rsidRPr="008F43D6">
        <w:rPr>
          <w:rFonts w:asciiTheme="majorHAnsi" w:hAnsiTheme="majorHAnsi"/>
          <w:i w:val="0"/>
        </w:rPr>
        <w:t xml:space="preserve"> NRLTSI2 and NRLSSI2, shown in Figure 6, is the average of all the available information on a given day. As well, individual sites calculate </w:t>
      </w:r>
      <w:proofErr w:type="gramStart"/>
      <w:r w:rsidRPr="008F43D6">
        <w:rPr>
          <w:rFonts w:asciiTheme="majorHAnsi" w:hAnsiTheme="majorHAnsi"/>
          <w:i w:val="0"/>
        </w:rPr>
        <w:lastRenderedPageBreak/>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BB17CD"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BA11E70" w:rsidR="00F13548" w:rsidRDefault="00F13548" w:rsidP="00FB164B">
      <w:pPr>
        <w:pStyle w:val="CDRBodyText"/>
        <w:ind w:firstLine="0"/>
        <w:rPr>
          <w:rFonts w:asciiTheme="majorHAnsi" w:hAnsiTheme="majorHAnsi"/>
        </w:rPr>
      </w:pPr>
      <w:r w:rsidRPr="00F36424">
        <w:rPr>
          <w:rFonts w:asciiTheme="majorHAnsi" w:hAnsiTheme="majorHAnsi"/>
        </w:rPr>
        <w:t xml:space="preserve">Although the facular brightening can be calculated similarly </w:t>
      </w:r>
      <w:r w:rsidR="00F90678">
        <w:rPr>
          <w:rFonts w:asciiTheme="majorHAnsi" w:hAnsiTheme="majorHAnsi"/>
        </w:rPr>
        <w:t>to the sunspot darkening index</w:t>
      </w:r>
      <w:r w:rsidR="007C3676">
        <w:rPr>
          <w:rFonts w:asciiTheme="majorHAnsi" w:hAnsiTheme="majorHAnsi"/>
        </w:rPr>
        <w:t>, as Lean et al.</w:t>
      </w:r>
      <w:r w:rsidRPr="00F36424">
        <w:rPr>
          <w:rFonts w:asciiTheme="majorHAnsi" w:hAnsiTheme="majorHAnsi"/>
        </w:rPr>
        <w:t xml:space="preserve"> </w:t>
      </w:r>
      <w:r w:rsidR="007C3676">
        <w:rPr>
          <w:rFonts w:asciiTheme="majorHAnsi" w:hAnsiTheme="majorHAnsi"/>
        </w:rPr>
        <w:t>(</w:t>
      </w:r>
      <w:r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sidRPr="00F36424">
        <w:rPr>
          <w:rFonts w:asciiTheme="majorHAnsi" w:hAnsiTheme="majorHAnsi"/>
        </w:rPr>
        <w:t xml:space="preserve">, </w:t>
      </w:r>
      <w:r w:rsidR="007C3676">
        <w:rPr>
          <w:rFonts w:asciiTheme="majorHAnsi" w:hAnsiTheme="majorHAnsi"/>
        </w:rPr>
        <w:t>the</w:t>
      </w:r>
      <w:r w:rsidRPr="00F36424">
        <w:rPr>
          <w:rFonts w:asciiTheme="majorHAnsi" w:hAnsiTheme="majorHAnsi"/>
        </w:rPr>
        <w:t xml:space="preserve"> characteristics </w:t>
      </w:r>
      <w:r w:rsidR="007C3676">
        <w:rPr>
          <w:rFonts w:asciiTheme="majorHAnsi" w:hAnsiTheme="majorHAnsi"/>
        </w:rPr>
        <w:t xml:space="preserve">of facular </w:t>
      </w:r>
      <w:r w:rsidRPr="00F36424">
        <w:rPr>
          <w:rFonts w:asciiTheme="majorHAnsi" w:hAnsiTheme="majorHAnsi"/>
        </w:rPr>
        <w:t xml:space="preserve">are </w:t>
      </w:r>
      <w:r w:rsidR="007C3676">
        <w:rPr>
          <w:rFonts w:asciiTheme="majorHAnsi" w:hAnsiTheme="majorHAnsi"/>
        </w:rPr>
        <w:t xml:space="preserve">in general </w:t>
      </w:r>
      <w:r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62" w:name="_Toc269030687"/>
      <w:r>
        <w:t xml:space="preserve">Data Merging </w:t>
      </w:r>
      <w:r w:rsidR="000C19D7" w:rsidRPr="00AB2930">
        <w:t>Strategy</w:t>
      </w:r>
      <w:bookmarkEnd w:id="62"/>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63" w:name="_Toc269030688"/>
      <w:r>
        <w:t>Numerical Strategy</w:t>
      </w:r>
      <w:bookmarkEnd w:id="63"/>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64" w:name="_Toc269030689"/>
      <w:r w:rsidRPr="00AB2930">
        <w:t>Calculations</w:t>
      </w:r>
      <w:bookmarkEnd w:id="64"/>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65" w:name="_Toc269030690"/>
      <w:r w:rsidRPr="00AB2930">
        <w:lastRenderedPageBreak/>
        <w:t>Look-Up Table Description</w:t>
      </w:r>
      <w:bookmarkEnd w:id="65"/>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66" w:name="_Toc269030691"/>
      <w:r w:rsidRPr="00AB2930">
        <w:t>Parameterization</w:t>
      </w:r>
      <w:bookmarkEnd w:id="66"/>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Pr="00AB2930" w:rsidRDefault="000C19D7" w:rsidP="00F16A28">
      <w:pPr>
        <w:pStyle w:val="CDRHeading3"/>
      </w:pPr>
      <w:bookmarkStart w:id="67" w:name="_Toc269030692"/>
      <w:commentRangeStart w:id="68"/>
      <w:r w:rsidRPr="00AB2930">
        <w:t>Algorithm Output</w:t>
      </w:r>
      <w:bookmarkEnd w:id="67"/>
      <w:commentRangeEnd w:id="68"/>
      <w:r w:rsidR="008A2105">
        <w:rPr>
          <w:rStyle w:val="CommentReference"/>
          <w:rFonts w:ascii="Arial" w:eastAsia="Times New Roman" w:hAnsi="Arial" w:cs="Arial"/>
          <w:b w:val="0"/>
        </w:rPr>
        <w:commentReference w:id="68"/>
      </w:r>
    </w:p>
    <w:p w14:paraId="01D1832A" w14:textId="34A28CD5" w:rsidR="00AB329F" w:rsidRDefault="00CA3F34" w:rsidP="0044618A">
      <w:pPr>
        <w:pStyle w:val="CDRGuidance"/>
        <w:rPr>
          <w:b/>
          <w:sz w:val="28"/>
          <w:szCs w:val="28"/>
        </w:rPr>
      </w:pPr>
      <w:r>
        <w:rPr>
          <w:b/>
          <w:sz w:val="28"/>
          <w:szCs w:val="28"/>
        </w:rPr>
        <w:t>Total Solar Irradiance (</w:t>
      </w:r>
      <w:r w:rsidR="00AB329F">
        <w:rPr>
          <w:b/>
          <w:sz w:val="28"/>
          <w:szCs w:val="28"/>
        </w:rPr>
        <w:t>TSI</w:t>
      </w:r>
      <w:r>
        <w:rPr>
          <w:b/>
          <w:sz w:val="28"/>
          <w:szCs w:val="28"/>
        </w:rPr>
        <w:t>)</w:t>
      </w:r>
    </w:p>
    <w:p w14:paraId="3057E1A8" w14:textId="2A7493FF" w:rsidR="00D1670A" w:rsidRPr="00085D6F" w:rsidRDefault="00FE7077" w:rsidP="0044618A">
      <w:pPr>
        <w:pStyle w:val="CDRGuidance"/>
        <w:rPr>
          <w:rFonts w:asciiTheme="majorHAnsi" w:hAnsiTheme="majorHAnsi"/>
          <w:i w:val="0"/>
        </w:rPr>
      </w:pPr>
      <w:r w:rsidRPr="00085D6F">
        <w:rPr>
          <w:rFonts w:asciiTheme="majorHAnsi" w:hAnsiTheme="majorHAnsi"/>
          <w:i w:val="0"/>
        </w:rPr>
        <w:t xml:space="preserve">The NRLTSI2 model produces a value </w:t>
      </w:r>
      <w:r w:rsidR="00BE243B">
        <w:rPr>
          <w:rFonts w:asciiTheme="majorHAnsi" w:hAnsiTheme="majorHAnsi"/>
          <w:i w:val="0"/>
        </w:rPr>
        <w:t xml:space="preserve">and associated uncertainty </w:t>
      </w:r>
      <w:r w:rsidRPr="00085D6F">
        <w:rPr>
          <w:rFonts w:asciiTheme="majorHAnsi" w:hAnsiTheme="majorHAnsi"/>
          <w:i w:val="0"/>
        </w:rPr>
        <w:t xml:space="preserve">of total solar irradiance on </w:t>
      </w:r>
      <w:r w:rsidR="00F4076A" w:rsidRPr="00085D6F">
        <w:rPr>
          <w:rFonts w:asciiTheme="majorHAnsi" w:hAnsiTheme="majorHAnsi"/>
          <w:i w:val="0"/>
        </w:rPr>
        <w:t>an</w:t>
      </w:r>
      <w:r w:rsidRPr="00085D6F">
        <w:rPr>
          <w:rFonts w:asciiTheme="majorHAnsi" w:hAnsiTheme="majorHAnsi"/>
          <w:i w:val="0"/>
        </w:rPr>
        <w:t xml:space="preserve"> absolute s</w:t>
      </w:r>
      <w:r w:rsidR="00BA4540" w:rsidRPr="00085D6F">
        <w:rPr>
          <w:rFonts w:asciiTheme="majorHAnsi" w:hAnsiTheme="majorHAnsi"/>
          <w:i w:val="0"/>
        </w:rPr>
        <w:t>c</w:t>
      </w:r>
      <w:r w:rsidRPr="00085D6F">
        <w:rPr>
          <w:rFonts w:asciiTheme="majorHAnsi" w:hAnsiTheme="majorHAnsi"/>
          <w:i w:val="0"/>
        </w:rPr>
        <w:t>ale defined by TIM on SORCE, for given inputs of the facular brightening</w:t>
      </w:r>
      <w:r w:rsidR="00F4076A" w:rsidRPr="00085D6F">
        <w:rPr>
          <w:rFonts w:asciiTheme="majorHAnsi" w:hAnsiTheme="majorHAnsi"/>
          <w:i w:val="0"/>
        </w:rPr>
        <w:t xml:space="preserve"> </w:t>
      </w:r>
      <w:r w:rsidR="00312C47" w:rsidRPr="00085D6F">
        <w:rPr>
          <w:rFonts w:asciiTheme="majorHAnsi" w:hAnsiTheme="majorHAnsi"/>
          <w:i w:val="0"/>
        </w:rPr>
        <w:t xml:space="preserve">and sunspot darkening </w:t>
      </w:r>
      <w:r w:rsidR="00F4076A" w:rsidRPr="00085D6F">
        <w:rPr>
          <w:rFonts w:asciiTheme="majorHAnsi" w:hAnsiTheme="majorHAnsi"/>
          <w:i w:val="0"/>
        </w:rPr>
        <w:t>indices</w:t>
      </w:r>
      <w:r w:rsidRPr="00085D6F">
        <w:rPr>
          <w:rFonts w:asciiTheme="majorHAnsi" w:hAnsiTheme="majorHAnsi"/>
          <w:i w:val="0"/>
        </w:rPr>
        <w:t xml:space="preserve">, estimated daily using inputs from ground and </w:t>
      </w:r>
      <w:r w:rsidR="00C03AE1" w:rsidRPr="00085D6F">
        <w:rPr>
          <w:rFonts w:asciiTheme="majorHAnsi" w:hAnsiTheme="majorHAnsi"/>
          <w:i w:val="0"/>
        </w:rPr>
        <w:t>space-based solar observations when</w:t>
      </w:r>
      <w:r w:rsidRPr="00085D6F">
        <w:rPr>
          <w:rFonts w:asciiTheme="majorHAnsi" w:hAnsiTheme="majorHAnsi"/>
          <w:i w:val="0"/>
        </w:rPr>
        <w:t xml:space="preserve"> available, as specified above.</w:t>
      </w:r>
    </w:p>
    <w:p w14:paraId="239F9FE4" w14:textId="5112D66A" w:rsidR="00977E28" w:rsidRPr="00085D6F" w:rsidRDefault="00FE7077" w:rsidP="0044618A">
      <w:pPr>
        <w:pStyle w:val="CDRGuidance"/>
        <w:rPr>
          <w:rFonts w:asciiTheme="majorHAnsi" w:hAnsiTheme="majorHAnsi"/>
          <w:i w:val="0"/>
        </w:rPr>
      </w:pPr>
      <w:r w:rsidRPr="00085D6F">
        <w:rPr>
          <w:rFonts w:asciiTheme="majorHAnsi" w:hAnsiTheme="majorHAnsi"/>
          <w:i w:val="0"/>
        </w:rPr>
        <w:t xml:space="preserve">Typical </w:t>
      </w:r>
      <w:r w:rsidR="00C03AE1" w:rsidRPr="00085D6F">
        <w:rPr>
          <w:rFonts w:asciiTheme="majorHAnsi" w:hAnsiTheme="majorHAnsi"/>
          <w:i w:val="0"/>
        </w:rPr>
        <w:t xml:space="preserve">total solar irradiance </w:t>
      </w:r>
      <w:r w:rsidRPr="00085D6F">
        <w:rPr>
          <w:rFonts w:asciiTheme="majorHAnsi" w:hAnsiTheme="majorHAnsi"/>
          <w:i w:val="0"/>
        </w:rPr>
        <w:t xml:space="preserve">output files </w:t>
      </w:r>
      <w:r w:rsidR="00E30684" w:rsidRPr="00085D6F">
        <w:rPr>
          <w:rFonts w:asciiTheme="majorHAnsi" w:hAnsiTheme="majorHAnsi"/>
          <w:i w:val="0"/>
        </w:rPr>
        <w:t>in NetCDF</w:t>
      </w:r>
      <w:r w:rsidR="00D1670A" w:rsidRPr="00085D6F">
        <w:rPr>
          <w:rFonts w:asciiTheme="majorHAnsi" w:hAnsiTheme="majorHAnsi"/>
          <w:i w:val="0"/>
        </w:rPr>
        <w:t xml:space="preserve">4 format </w:t>
      </w:r>
      <w:r w:rsidRPr="00085D6F">
        <w:rPr>
          <w:rFonts w:asciiTheme="majorHAnsi" w:hAnsiTheme="majorHAnsi"/>
          <w:i w:val="0"/>
        </w:rPr>
        <w:t>have the structure</w:t>
      </w:r>
      <w:r w:rsidR="00566978" w:rsidRPr="00085D6F">
        <w:rPr>
          <w:rFonts w:asciiTheme="majorHAnsi" w:hAnsiTheme="majorHAnsi"/>
          <w:i w:val="0"/>
        </w:rPr>
        <w:t xml:space="preserve"> </w:t>
      </w:r>
      <w:r w:rsidR="00963B32" w:rsidRPr="00085D6F">
        <w:rPr>
          <w:rFonts w:asciiTheme="majorHAnsi" w:hAnsiTheme="majorHAnsi"/>
          <w:i w:val="0"/>
        </w:rPr>
        <w:t xml:space="preserve">as </w:t>
      </w:r>
      <w:r w:rsidR="00566978" w:rsidRPr="00085D6F">
        <w:rPr>
          <w:rFonts w:asciiTheme="majorHAnsi" w:hAnsiTheme="majorHAnsi"/>
          <w:i w:val="0"/>
        </w:rPr>
        <w:t>ident</w:t>
      </w:r>
      <w:r w:rsidR="007149F5" w:rsidRPr="00085D6F">
        <w:rPr>
          <w:rFonts w:asciiTheme="majorHAnsi" w:hAnsiTheme="majorHAnsi"/>
          <w:i w:val="0"/>
        </w:rPr>
        <w:t xml:space="preserve">ified in </w:t>
      </w:r>
      <w:r w:rsidR="00CA3F34" w:rsidRPr="00085D6F">
        <w:rPr>
          <w:rFonts w:asciiTheme="majorHAnsi" w:hAnsiTheme="majorHAnsi"/>
          <w:i w:val="0"/>
        </w:rPr>
        <w:t>Table 3</w:t>
      </w:r>
      <w:r w:rsidR="00566978" w:rsidRPr="00085D6F">
        <w:rPr>
          <w:rFonts w:asciiTheme="majorHAnsi" w:hAnsiTheme="majorHAnsi"/>
          <w:i w:val="0"/>
        </w:rPr>
        <w:t>. The files follow CF-1.5 metadata convections for variable names and attributes.</w:t>
      </w:r>
      <w:r w:rsidR="00963B32" w:rsidRPr="00085D6F">
        <w:rPr>
          <w:rFonts w:asciiTheme="majorHAnsi" w:hAnsiTheme="majorHAnsi"/>
          <w:i w:val="0"/>
        </w:rPr>
        <w:t xml:space="preserve"> </w:t>
      </w:r>
    </w:p>
    <w:p w14:paraId="25B5F30F" w14:textId="2E48160C" w:rsidR="00566978" w:rsidRPr="002326C6" w:rsidRDefault="00566978" w:rsidP="00B1763E">
      <w:pPr>
        <w:pStyle w:val="Caption"/>
        <w:keepNext/>
        <w:ind w:left="90" w:right="360" w:firstLine="450"/>
        <w:rPr>
          <w:rFonts w:asciiTheme="majorHAnsi" w:hAnsiTheme="majorHAnsi" w:cs="Arial"/>
          <w:b/>
          <w:sz w:val="22"/>
          <w:szCs w:val="22"/>
        </w:rPr>
      </w:pPr>
      <w:bookmarkStart w:id="69" w:name="_Ref269980189"/>
      <w:r w:rsidRPr="002326C6">
        <w:rPr>
          <w:rFonts w:asciiTheme="majorHAnsi" w:hAnsiTheme="majorHAnsi" w:cs="Arial"/>
          <w:b/>
          <w:sz w:val="22"/>
          <w:szCs w:val="22"/>
        </w:rPr>
        <w:t xml:space="preserve">Table </w:t>
      </w:r>
      <w:bookmarkEnd w:id="69"/>
      <w:r w:rsidR="00CA3F34" w:rsidRPr="002326C6">
        <w:rPr>
          <w:rFonts w:asciiTheme="majorHAnsi" w:hAnsiTheme="majorHAnsi" w:cs="Arial"/>
          <w:b/>
          <w:sz w:val="22"/>
          <w:szCs w:val="22"/>
        </w:rPr>
        <w:t>3</w:t>
      </w:r>
      <w:r w:rsidR="00F47083">
        <w:rPr>
          <w:rFonts w:asciiTheme="majorHAnsi" w:hAnsiTheme="majorHAnsi" w:cs="Arial"/>
          <w:b/>
          <w:sz w:val="22"/>
          <w:szCs w:val="22"/>
        </w:rPr>
        <w:t>.</w:t>
      </w:r>
      <w:r w:rsidRPr="002326C6">
        <w:rPr>
          <w:rFonts w:asciiTheme="majorHAnsi" w:hAnsiTheme="majorHAnsi" w:cs="Arial"/>
          <w:b/>
          <w:sz w:val="22"/>
          <w:szCs w:val="22"/>
        </w:rPr>
        <w:t xml:space="preserve"> </w:t>
      </w:r>
      <w:proofErr w:type="gramStart"/>
      <w:r w:rsidRPr="002326C6">
        <w:rPr>
          <w:rFonts w:asciiTheme="majorHAnsi" w:hAnsiTheme="majorHAnsi" w:cs="Arial"/>
          <w:b/>
          <w:sz w:val="22"/>
          <w:szCs w:val="22"/>
        </w:rPr>
        <w:t xml:space="preserve">Structure of </w:t>
      </w:r>
      <w:r w:rsidR="00977E28">
        <w:rPr>
          <w:rFonts w:asciiTheme="majorHAnsi" w:hAnsiTheme="majorHAnsi" w:cs="Arial"/>
          <w:b/>
          <w:sz w:val="22"/>
          <w:szCs w:val="22"/>
        </w:rPr>
        <w:t>the algorithm (</w:t>
      </w:r>
      <w:r w:rsidRPr="002326C6">
        <w:rPr>
          <w:rFonts w:asciiTheme="majorHAnsi" w:hAnsiTheme="majorHAnsi" w:cs="Arial"/>
          <w:b/>
          <w:sz w:val="22"/>
          <w:szCs w:val="22"/>
        </w:rPr>
        <w:t>NRLTSI2</w:t>
      </w:r>
      <w:r w:rsidR="00977E28">
        <w:rPr>
          <w:rFonts w:asciiTheme="majorHAnsi" w:hAnsiTheme="majorHAnsi" w:cs="Arial"/>
          <w:b/>
          <w:sz w:val="22"/>
          <w:szCs w:val="22"/>
        </w:rPr>
        <w:t>)</w:t>
      </w:r>
      <w:r w:rsidRPr="002326C6">
        <w:rPr>
          <w:rFonts w:asciiTheme="majorHAnsi" w:hAnsiTheme="majorHAnsi" w:cs="Arial"/>
          <w:b/>
          <w:sz w:val="22"/>
          <w:szCs w:val="22"/>
        </w:rPr>
        <w:t xml:space="preserve"> output</w:t>
      </w:r>
      <w:r w:rsidR="00077381" w:rsidRPr="002326C6">
        <w:rPr>
          <w:rFonts w:asciiTheme="majorHAnsi" w:hAnsiTheme="majorHAnsi" w:cs="Arial"/>
          <w:b/>
          <w:sz w:val="22"/>
          <w:szCs w:val="22"/>
        </w:rPr>
        <w:t xml:space="preserve"> of </w:t>
      </w:r>
      <w:r w:rsidR="00977E28">
        <w:rPr>
          <w:rFonts w:asciiTheme="majorHAnsi" w:hAnsiTheme="majorHAnsi" w:cs="Arial"/>
          <w:b/>
          <w:sz w:val="22"/>
          <w:szCs w:val="22"/>
        </w:rPr>
        <w:t>Total Solar Irradiance (</w:t>
      </w:r>
      <w:r w:rsidR="00077381" w:rsidRPr="002326C6">
        <w:rPr>
          <w:rFonts w:asciiTheme="majorHAnsi" w:hAnsiTheme="majorHAnsi" w:cs="Arial"/>
          <w:b/>
          <w:sz w:val="22"/>
          <w:szCs w:val="22"/>
        </w:rPr>
        <w:t>TSI</w:t>
      </w:r>
      <w:r w:rsidR="00977E28">
        <w:rPr>
          <w:rFonts w:asciiTheme="majorHAnsi" w:hAnsiTheme="majorHAnsi" w:cs="Arial"/>
          <w:b/>
          <w:sz w:val="22"/>
          <w:szCs w:val="22"/>
        </w:rPr>
        <w:t>)</w:t>
      </w:r>
      <w:r w:rsidRPr="002326C6">
        <w:rPr>
          <w:rFonts w:asciiTheme="majorHAnsi" w:hAnsiTheme="majorHAnsi" w:cs="Arial"/>
          <w:b/>
          <w:sz w:val="22"/>
          <w:szCs w:val="22"/>
        </w:rPr>
        <w:t>.</w:t>
      </w:r>
      <w:proofErr w:type="gramEnd"/>
    </w:p>
    <w:tbl>
      <w:tblPr>
        <w:tblStyle w:val="TableGrid"/>
        <w:tblW w:w="0" w:type="auto"/>
        <w:tblInd w:w="108" w:type="dxa"/>
        <w:tblLayout w:type="fixed"/>
        <w:tblLook w:val="04A0" w:firstRow="1" w:lastRow="0" w:firstColumn="1" w:lastColumn="0" w:noHBand="0" w:noVBand="1"/>
      </w:tblPr>
      <w:tblGrid>
        <w:gridCol w:w="1080"/>
        <w:gridCol w:w="3060"/>
        <w:gridCol w:w="2970"/>
        <w:gridCol w:w="990"/>
        <w:gridCol w:w="990"/>
      </w:tblGrid>
      <w:tr w:rsidR="0004275A" w:rsidRPr="00566978" w14:paraId="205F8BA5" w14:textId="77777777" w:rsidTr="00FE5815">
        <w:trPr>
          <w:trHeight w:val="845"/>
        </w:trPr>
        <w:tc>
          <w:tcPr>
            <w:tcW w:w="1080" w:type="dxa"/>
            <w:shd w:val="clear" w:color="auto" w:fill="D9D9D9"/>
          </w:tcPr>
          <w:p w14:paraId="65A2F9EE" w14:textId="45FC130A"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060" w:type="dxa"/>
            <w:shd w:val="clear" w:color="auto" w:fill="D9D9D9"/>
          </w:tcPr>
          <w:p w14:paraId="385B0657" w14:textId="727352C0"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970" w:type="dxa"/>
            <w:shd w:val="clear" w:color="auto" w:fill="D9D9D9"/>
          </w:tcPr>
          <w:p w14:paraId="170EFA25" w14:textId="4D3A9413"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349F1C4F" w14:textId="5B4F6E59"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570DC562" w14:textId="1149372F"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04275A" w:rsidRPr="00566978" w14:paraId="7DE13A76" w14:textId="77777777" w:rsidTr="00FE5815">
        <w:trPr>
          <w:trHeight w:val="563"/>
        </w:trPr>
        <w:tc>
          <w:tcPr>
            <w:tcW w:w="1080" w:type="dxa"/>
          </w:tcPr>
          <w:p w14:paraId="0C7CEC58" w14:textId="024F30A7" w:rsidR="00D1670A" w:rsidRPr="008A2105" w:rsidRDefault="00D1670A" w:rsidP="0044618A">
            <w:pPr>
              <w:pStyle w:val="CDRGuidance"/>
              <w:rPr>
                <w:rFonts w:asciiTheme="majorHAnsi" w:hAnsiTheme="majorHAnsi"/>
                <w:i w:val="0"/>
                <w:sz w:val="18"/>
                <w:szCs w:val="18"/>
              </w:rPr>
            </w:pPr>
            <w:r w:rsidRPr="008A2105">
              <w:rPr>
                <w:rFonts w:asciiTheme="majorHAnsi" w:hAnsiTheme="majorHAnsi"/>
                <w:i w:val="0"/>
                <w:sz w:val="18"/>
                <w:szCs w:val="18"/>
              </w:rPr>
              <w:t>TSI</w:t>
            </w:r>
          </w:p>
        </w:tc>
        <w:tc>
          <w:tcPr>
            <w:tcW w:w="3060" w:type="dxa"/>
          </w:tcPr>
          <w:p w14:paraId="2F83B6AC" w14:textId="1F35939A" w:rsidR="00D1670A" w:rsidRPr="008A2105" w:rsidRDefault="0004275A" w:rsidP="00EB4903">
            <w:pPr>
              <w:pStyle w:val="CDRGuidance"/>
              <w:rPr>
                <w:rFonts w:asciiTheme="majorHAnsi" w:hAnsiTheme="majorHAnsi"/>
                <w:i w:val="0"/>
                <w:sz w:val="18"/>
                <w:szCs w:val="18"/>
              </w:rPr>
            </w:pPr>
            <w:r w:rsidRPr="008A2105">
              <w:rPr>
                <w:rFonts w:asciiTheme="majorHAnsi" w:hAnsiTheme="majorHAnsi" w:cs="Monaco"/>
                <w:i w:val="0"/>
                <w:sz w:val="18"/>
                <w:szCs w:val="18"/>
              </w:rPr>
              <w:t xml:space="preserve">NOAA Fundamental Climate Data Record of Daily Total Solar Irradiance </w:t>
            </w:r>
            <w:r w:rsidR="003F64FD" w:rsidRPr="008A2105">
              <w:rPr>
                <w:rFonts w:asciiTheme="majorHAnsi" w:hAnsiTheme="majorHAnsi" w:cs="Monaco"/>
                <w:i w:val="0"/>
                <w:sz w:val="18"/>
                <w:szCs w:val="18"/>
              </w:rPr>
              <w:t>(W m-2)</w:t>
            </w:r>
          </w:p>
        </w:tc>
        <w:tc>
          <w:tcPr>
            <w:tcW w:w="2970" w:type="dxa"/>
          </w:tcPr>
          <w:p w14:paraId="6B03C1FE" w14:textId="191E6630" w:rsidR="00D1670A" w:rsidRPr="008A2105" w:rsidRDefault="00D1670A" w:rsidP="0044618A">
            <w:pPr>
              <w:pStyle w:val="CDRGuidance"/>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_incoming_shortwave_flux</w:t>
            </w:r>
            <w:proofErr w:type="spellEnd"/>
          </w:p>
        </w:tc>
        <w:tc>
          <w:tcPr>
            <w:tcW w:w="990" w:type="dxa"/>
          </w:tcPr>
          <w:p w14:paraId="0A36217E" w14:textId="55680586" w:rsidR="00D1670A" w:rsidRPr="008A2105" w:rsidRDefault="00CA3F34" w:rsidP="0044618A">
            <w:pPr>
              <w:pStyle w:val="CDRGuidance"/>
              <w:rPr>
                <w:rFonts w:asciiTheme="majorHAnsi" w:hAnsiTheme="majorHAnsi"/>
                <w:i w:val="0"/>
                <w:sz w:val="18"/>
                <w:szCs w:val="18"/>
              </w:rPr>
            </w:pPr>
            <w:r w:rsidRPr="008A2105">
              <w:rPr>
                <w:rFonts w:asciiTheme="majorHAnsi" w:hAnsiTheme="majorHAnsi"/>
                <w:i w:val="0"/>
                <w:sz w:val="18"/>
                <w:szCs w:val="18"/>
              </w:rPr>
              <w:t xml:space="preserve">W </w:t>
            </w:r>
            <w:r w:rsidR="00D1670A" w:rsidRPr="008A2105">
              <w:rPr>
                <w:rFonts w:asciiTheme="majorHAnsi" w:hAnsiTheme="majorHAnsi"/>
                <w:i w:val="0"/>
                <w:sz w:val="18"/>
                <w:szCs w:val="18"/>
              </w:rPr>
              <w:t>m</w:t>
            </w:r>
            <w:r w:rsidRPr="008A2105">
              <w:rPr>
                <w:rFonts w:asciiTheme="majorHAnsi" w:hAnsiTheme="majorHAnsi"/>
                <w:i w:val="0"/>
                <w:sz w:val="18"/>
                <w:szCs w:val="18"/>
                <w:vertAlign w:val="superscript"/>
              </w:rPr>
              <w:t>-</w:t>
            </w:r>
            <w:r w:rsidR="00D1670A" w:rsidRPr="008A2105">
              <w:rPr>
                <w:rFonts w:asciiTheme="majorHAnsi" w:hAnsiTheme="majorHAnsi"/>
                <w:i w:val="0"/>
                <w:sz w:val="18"/>
                <w:szCs w:val="18"/>
                <w:vertAlign w:val="superscript"/>
              </w:rPr>
              <w:t>2</w:t>
            </w:r>
          </w:p>
        </w:tc>
        <w:tc>
          <w:tcPr>
            <w:tcW w:w="990" w:type="dxa"/>
          </w:tcPr>
          <w:p w14:paraId="59AF87C2" w14:textId="295C8D75" w:rsidR="00D1670A" w:rsidRPr="008A2105" w:rsidRDefault="00D1670A" w:rsidP="0044618A">
            <w:pPr>
              <w:pStyle w:val="CDRGuidance"/>
              <w:rPr>
                <w:rFonts w:asciiTheme="majorHAnsi" w:hAnsiTheme="majorHAnsi"/>
                <w:i w:val="0"/>
                <w:sz w:val="18"/>
                <w:szCs w:val="18"/>
              </w:rPr>
            </w:pPr>
            <w:r w:rsidRPr="008A2105">
              <w:rPr>
                <w:rFonts w:asciiTheme="majorHAnsi" w:hAnsiTheme="majorHAnsi"/>
                <w:i w:val="0"/>
                <w:sz w:val="18"/>
                <w:szCs w:val="18"/>
              </w:rPr>
              <w:t>-99.0</w:t>
            </w:r>
          </w:p>
        </w:tc>
      </w:tr>
      <w:tr w:rsidR="00CF172E" w:rsidRPr="00566978" w14:paraId="42C7B804" w14:textId="77777777" w:rsidTr="00FE5815">
        <w:trPr>
          <w:trHeight w:val="563"/>
        </w:trPr>
        <w:tc>
          <w:tcPr>
            <w:tcW w:w="1080" w:type="dxa"/>
          </w:tcPr>
          <w:p w14:paraId="624F8343" w14:textId="02EB3B69" w:rsidR="00CF172E" w:rsidRPr="008A2105" w:rsidRDefault="00CF172E" w:rsidP="0044618A">
            <w:pPr>
              <w:pStyle w:val="CDRGuidance"/>
              <w:rPr>
                <w:rFonts w:asciiTheme="majorHAnsi" w:hAnsiTheme="majorHAnsi"/>
                <w:i w:val="0"/>
                <w:sz w:val="18"/>
                <w:szCs w:val="18"/>
              </w:rPr>
            </w:pPr>
            <w:r w:rsidRPr="008A2105">
              <w:rPr>
                <w:rFonts w:asciiTheme="majorHAnsi" w:hAnsiTheme="majorHAnsi"/>
                <w:i w:val="0"/>
                <w:sz w:val="18"/>
                <w:szCs w:val="18"/>
              </w:rPr>
              <w:t>TSI_UNC</w:t>
            </w:r>
          </w:p>
        </w:tc>
        <w:tc>
          <w:tcPr>
            <w:tcW w:w="3060" w:type="dxa"/>
          </w:tcPr>
          <w:p w14:paraId="1F6B8F43" w14:textId="11BA6277" w:rsidR="00CF172E" w:rsidRPr="008A2105" w:rsidRDefault="00CF172E" w:rsidP="00EB4903">
            <w:pPr>
              <w:pStyle w:val="CDRGuidance"/>
              <w:rPr>
                <w:rFonts w:asciiTheme="majorHAnsi" w:hAnsiTheme="majorHAnsi" w:cs="Monaco"/>
                <w:i w:val="0"/>
                <w:sz w:val="18"/>
                <w:szCs w:val="18"/>
              </w:rPr>
            </w:pPr>
            <w:r w:rsidRPr="008A2105">
              <w:rPr>
                <w:rFonts w:asciiTheme="majorHAnsi" w:hAnsiTheme="majorHAnsi" w:cs="Monaco"/>
                <w:i w:val="0"/>
                <w:sz w:val="18"/>
                <w:szCs w:val="18"/>
              </w:rPr>
              <w:t>Uncertainty in daily total solar irradiance</w:t>
            </w:r>
          </w:p>
        </w:tc>
        <w:tc>
          <w:tcPr>
            <w:tcW w:w="2970" w:type="dxa"/>
          </w:tcPr>
          <w:p w14:paraId="7C63C2B8" w14:textId="77777777" w:rsidR="00CF172E" w:rsidRPr="008A2105" w:rsidRDefault="00CF172E" w:rsidP="0044618A">
            <w:pPr>
              <w:pStyle w:val="CDRGuidance"/>
              <w:rPr>
                <w:rFonts w:asciiTheme="majorHAnsi" w:hAnsiTheme="majorHAnsi"/>
                <w:i w:val="0"/>
                <w:sz w:val="18"/>
                <w:szCs w:val="18"/>
              </w:rPr>
            </w:pPr>
          </w:p>
        </w:tc>
        <w:tc>
          <w:tcPr>
            <w:tcW w:w="990" w:type="dxa"/>
          </w:tcPr>
          <w:p w14:paraId="1A3214B1" w14:textId="0F36F816" w:rsidR="00CF172E" w:rsidRPr="008A2105" w:rsidRDefault="00CF172E" w:rsidP="0044618A">
            <w:pPr>
              <w:pStyle w:val="CDRGuidance"/>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0E5089EB" w14:textId="4AD811FF" w:rsidR="00CF172E" w:rsidRPr="008A2105" w:rsidRDefault="00CF172E" w:rsidP="0044618A">
            <w:pPr>
              <w:pStyle w:val="CDRGuidance"/>
              <w:rPr>
                <w:rFonts w:asciiTheme="majorHAnsi" w:hAnsiTheme="majorHAnsi"/>
                <w:i w:val="0"/>
                <w:sz w:val="18"/>
                <w:szCs w:val="18"/>
              </w:rPr>
            </w:pPr>
            <w:r w:rsidRPr="008A2105">
              <w:rPr>
                <w:rFonts w:asciiTheme="majorHAnsi" w:hAnsiTheme="majorHAnsi"/>
                <w:i w:val="0"/>
                <w:sz w:val="18"/>
                <w:szCs w:val="18"/>
              </w:rPr>
              <w:t>-99.0</w:t>
            </w:r>
          </w:p>
        </w:tc>
      </w:tr>
      <w:tr w:rsidR="00CF172E" w:rsidRPr="00566978" w14:paraId="7F3E2F88" w14:textId="77777777" w:rsidTr="00FE5815">
        <w:trPr>
          <w:trHeight w:val="563"/>
        </w:trPr>
        <w:tc>
          <w:tcPr>
            <w:tcW w:w="1080" w:type="dxa"/>
          </w:tcPr>
          <w:p w14:paraId="466C07B0" w14:textId="3F6DD718" w:rsidR="00CF172E" w:rsidRPr="008A2105" w:rsidRDefault="00CF172E" w:rsidP="0044618A">
            <w:pPr>
              <w:pStyle w:val="CDRGuidance"/>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3060" w:type="dxa"/>
          </w:tcPr>
          <w:p w14:paraId="396FD2DD" w14:textId="33736510" w:rsidR="00CF172E" w:rsidRPr="008A2105" w:rsidRDefault="00CF172E" w:rsidP="00EB4903">
            <w:pPr>
              <w:pStyle w:val="CDRGuidance"/>
              <w:rPr>
                <w:rFonts w:asciiTheme="majorHAnsi" w:hAnsiTheme="majorHAnsi" w:cs="Monaco"/>
                <w:i w:val="0"/>
                <w:sz w:val="18"/>
                <w:szCs w:val="18"/>
              </w:rPr>
            </w:pPr>
            <w:proofErr w:type="gramStart"/>
            <w:r w:rsidRPr="008A2105">
              <w:rPr>
                <w:rFonts w:asciiTheme="majorHAnsi" w:hAnsiTheme="majorHAnsi" w:cs="Monaco"/>
                <w:i w:val="0"/>
                <w:sz w:val="18"/>
                <w:szCs w:val="18"/>
              </w:rPr>
              <w:t>days</w:t>
            </w:r>
            <w:proofErr w:type="gramEnd"/>
            <w:r w:rsidRPr="008A2105">
              <w:rPr>
                <w:rFonts w:asciiTheme="majorHAnsi" w:hAnsiTheme="majorHAnsi" w:cs="Monaco"/>
                <w:i w:val="0"/>
                <w:sz w:val="18"/>
                <w:szCs w:val="18"/>
              </w:rPr>
              <w:t xml:space="preserve"> since 1610-01-01 00:00:00.0</w:t>
            </w:r>
          </w:p>
        </w:tc>
        <w:tc>
          <w:tcPr>
            <w:tcW w:w="2970" w:type="dxa"/>
          </w:tcPr>
          <w:p w14:paraId="11F93FA8" w14:textId="6CF8E8B5" w:rsidR="00CF172E" w:rsidRPr="008A2105" w:rsidRDefault="00CF172E" w:rsidP="0044618A">
            <w:pPr>
              <w:pStyle w:val="CDRGuidance"/>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990" w:type="dxa"/>
          </w:tcPr>
          <w:p w14:paraId="220BBB91" w14:textId="77777777" w:rsidR="00CF172E" w:rsidRPr="008A2105" w:rsidRDefault="00CF172E" w:rsidP="0044618A">
            <w:pPr>
              <w:pStyle w:val="CDRGuidance"/>
              <w:rPr>
                <w:rFonts w:asciiTheme="majorHAnsi" w:hAnsiTheme="majorHAnsi"/>
                <w:i w:val="0"/>
                <w:sz w:val="18"/>
                <w:szCs w:val="18"/>
              </w:rPr>
            </w:pPr>
          </w:p>
        </w:tc>
        <w:tc>
          <w:tcPr>
            <w:tcW w:w="990" w:type="dxa"/>
          </w:tcPr>
          <w:p w14:paraId="3727719C" w14:textId="2404560D" w:rsidR="00CF172E" w:rsidRPr="008A2105" w:rsidRDefault="00CF172E" w:rsidP="0044618A">
            <w:pPr>
              <w:pStyle w:val="CDRGuidance"/>
              <w:rPr>
                <w:rFonts w:asciiTheme="majorHAnsi" w:hAnsiTheme="majorHAnsi"/>
                <w:i w:val="0"/>
                <w:sz w:val="18"/>
                <w:szCs w:val="18"/>
              </w:rPr>
            </w:pPr>
            <w:r w:rsidRPr="008A2105">
              <w:rPr>
                <w:rFonts w:asciiTheme="majorHAnsi" w:hAnsiTheme="majorHAnsi"/>
                <w:i w:val="0"/>
                <w:sz w:val="18"/>
                <w:szCs w:val="18"/>
              </w:rPr>
              <w:t>-99.0</w:t>
            </w:r>
          </w:p>
        </w:tc>
      </w:tr>
      <w:tr w:rsidR="0004275A" w:rsidRPr="00566978" w14:paraId="66FAFE56" w14:textId="77777777" w:rsidTr="00FE5815">
        <w:trPr>
          <w:trHeight w:val="547"/>
        </w:trPr>
        <w:tc>
          <w:tcPr>
            <w:tcW w:w="1080" w:type="dxa"/>
          </w:tcPr>
          <w:p w14:paraId="448CAD4A" w14:textId="73E18098" w:rsidR="00D1670A" w:rsidRPr="008A2105" w:rsidRDefault="00CF172E" w:rsidP="0044618A">
            <w:pPr>
              <w:pStyle w:val="CDRGuidance"/>
              <w:rPr>
                <w:rFonts w:asciiTheme="majorHAnsi" w:hAnsiTheme="majorHAnsi"/>
                <w:i w:val="0"/>
                <w:sz w:val="18"/>
                <w:szCs w:val="18"/>
              </w:rPr>
            </w:pPr>
            <w:proofErr w:type="spellStart"/>
            <w:proofErr w:type="gramStart"/>
            <w:r w:rsidRPr="008A2105">
              <w:rPr>
                <w:rFonts w:asciiTheme="majorHAnsi" w:hAnsiTheme="majorHAnsi"/>
                <w:i w:val="0"/>
                <w:sz w:val="18"/>
                <w:szCs w:val="18"/>
              </w:rPr>
              <w:t>iso</w:t>
            </w:r>
            <w:proofErr w:type="gramEnd"/>
            <w:r w:rsidRPr="008A2105">
              <w:rPr>
                <w:rFonts w:asciiTheme="majorHAnsi" w:hAnsiTheme="majorHAnsi"/>
                <w:i w:val="0"/>
                <w:sz w:val="18"/>
                <w:szCs w:val="18"/>
              </w:rPr>
              <w:t>_</w:t>
            </w:r>
            <w:r w:rsidR="002050BB" w:rsidRPr="008A2105">
              <w:rPr>
                <w:rFonts w:asciiTheme="majorHAnsi" w:hAnsiTheme="majorHAnsi"/>
                <w:i w:val="0"/>
                <w:sz w:val="18"/>
                <w:szCs w:val="18"/>
              </w:rPr>
              <w:t>t</w:t>
            </w:r>
            <w:r w:rsidR="001F1681" w:rsidRPr="008A2105">
              <w:rPr>
                <w:rFonts w:asciiTheme="majorHAnsi" w:hAnsiTheme="majorHAnsi"/>
                <w:i w:val="0"/>
                <w:sz w:val="18"/>
                <w:szCs w:val="18"/>
              </w:rPr>
              <w:t>ime</w:t>
            </w:r>
            <w:proofErr w:type="spellEnd"/>
          </w:p>
        </w:tc>
        <w:tc>
          <w:tcPr>
            <w:tcW w:w="3060" w:type="dxa"/>
          </w:tcPr>
          <w:p w14:paraId="63E0C36D" w14:textId="634B2353" w:rsidR="00D1670A" w:rsidRPr="008A2105" w:rsidRDefault="001A5BF7" w:rsidP="0044618A">
            <w:pPr>
              <w:pStyle w:val="CDRGuidance"/>
              <w:rPr>
                <w:rFonts w:asciiTheme="majorHAnsi" w:hAnsiTheme="majorHAnsi"/>
                <w:i w:val="0"/>
                <w:sz w:val="18"/>
                <w:szCs w:val="18"/>
              </w:rPr>
            </w:pPr>
            <w:r w:rsidRPr="008A2105">
              <w:rPr>
                <w:rFonts w:asciiTheme="majorHAnsi" w:hAnsiTheme="majorHAnsi"/>
                <w:i w:val="0"/>
                <w:sz w:val="18"/>
                <w:szCs w:val="18"/>
              </w:rPr>
              <w:t xml:space="preserve">ISO-8601 date/time (YYYY-MM-DD) </w:t>
            </w:r>
            <w:r w:rsidR="00CF172E" w:rsidRPr="008A2105">
              <w:rPr>
                <w:rFonts w:asciiTheme="majorHAnsi" w:hAnsiTheme="majorHAnsi"/>
                <w:i w:val="0"/>
                <w:sz w:val="18"/>
                <w:szCs w:val="18"/>
              </w:rPr>
              <w:t>string</w:t>
            </w:r>
          </w:p>
        </w:tc>
        <w:tc>
          <w:tcPr>
            <w:tcW w:w="2970" w:type="dxa"/>
          </w:tcPr>
          <w:p w14:paraId="40B61ABE" w14:textId="1E82A241" w:rsidR="00D1670A" w:rsidRPr="008A2105" w:rsidRDefault="00D1670A" w:rsidP="0044618A">
            <w:pPr>
              <w:pStyle w:val="CDRGuidance"/>
              <w:rPr>
                <w:rFonts w:asciiTheme="majorHAnsi" w:hAnsiTheme="majorHAnsi"/>
                <w:i w:val="0"/>
                <w:sz w:val="18"/>
                <w:szCs w:val="18"/>
              </w:rPr>
            </w:pPr>
          </w:p>
        </w:tc>
        <w:tc>
          <w:tcPr>
            <w:tcW w:w="990" w:type="dxa"/>
          </w:tcPr>
          <w:p w14:paraId="252CC550" w14:textId="14974D91" w:rsidR="00D1670A" w:rsidRPr="008A2105" w:rsidRDefault="00D1670A" w:rsidP="0044618A">
            <w:pPr>
              <w:pStyle w:val="CDRGuidance"/>
              <w:rPr>
                <w:rFonts w:asciiTheme="majorHAnsi" w:hAnsiTheme="majorHAnsi"/>
                <w:i w:val="0"/>
                <w:sz w:val="18"/>
                <w:szCs w:val="18"/>
              </w:rPr>
            </w:pPr>
          </w:p>
        </w:tc>
        <w:tc>
          <w:tcPr>
            <w:tcW w:w="990" w:type="dxa"/>
          </w:tcPr>
          <w:p w14:paraId="419A632E" w14:textId="0B875EC3" w:rsidR="00D1670A" w:rsidRPr="008A2105" w:rsidRDefault="00CF172E" w:rsidP="0044618A">
            <w:pPr>
              <w:pStyle w:val="CDRGuidance"/>
              <w:rPr>
                <w:rFonts w:asciiTheme="majorHAnsi" w:hAnsiTheme="majorHAnsi"/>
                <w:i w:val="0"/>
                <w:sz w:val="18"/>
                <w:szCs w:val="18"/>
              </w:rPr>
            </w:pPr>
            <w:r w:rsidRPr="008A2105">
              <w:rPr>
                <w:rFonts w:asciiTheme="majorHAnsi" w:hAnsiTheme="majorHAnsi"/>
                <w:i w:val="0"/>
                <w:sz w:val="18"/>
                <w:szCs w:val="18"/>
              </w:rPr>
              <w:t>-99.0</w:t>
            </w:r>
          </w:p>
        </w:tc>
      </w:tr>
    </w:tbl>
    <w:p w14:paraId="235FCFCC" w14:textId="6D50FCC1" w:rsidR="00685039" w:rsidRPr="00431F8E" w:rsidRDefault="00963B32" w:rsidP="008A2105">
      <w:pPr>
        <w:pStyle w:val="CDRGuidance"/>
        <w:spacing w:before="240"/>
        <w:rPr>
          <w:rFonts w:asciiTheme="majorHAnsi" w:hAnsiTheme="majorHAnsi"/>
          <w:i w:val="0"/>
        </w:rPr>
      </w:pPr>
      <w:r w:rsidRPr="00B2787A">
        <w:rPr>
          <w:rFonts w:asciiTheme="majorHAnsi" w:hAnsiTheme="majorHAnsi"/>
          <w:i w:val="0"/>
        </w:rPr>
        <w:t xml:space="preserve">The TSI data </w:t>
      </w:r>
      <w:r w:rsidR="00085D6F" w:rsidRPr="00B2787A">
        <w:rPr>
          <w:rFonts w:asciiTheme="majorHAnsi" w:hAnsiTheme="majorHAnsi"/>
          <w:i w:val="0"/>
        </w:rPr>
        <w:t>are</w:t>
      </w:r>
      <w:r w:rsidRPr="00BE243B">
        <w:rPr>
          <w:rFonts w:asciiTheme="majorHAnsi" w:hAnsiTheme="majorHAnsi"/>
          <w:i w:val="0"/>
        </w:rPr>
        <w:t xml:space="preserve"> </w:t>
      </w:r>
      <w:r w:rsidR="0017122A" w:rsidRPr="00BE243B">
        <w:rPr>
          <w:rFonts w:asciiTheme="majorHAnsi" w:hAnsiTheme="majorHAnsi"/>
          <w:i w:val="0"/>
        </w:rPr>
        <w:t>aggregated in several time averaging formats</w:t>
      </w:r>
      <w:r w:rsidR="00685039" w:rsidRPr="00BE243B">
        <w:rPr>
          <w:rFonts w:asciiTheme="majorHAnsi" w:hAnsiTheme="majorHAnsi"/>
          <w:i w:val="0"/>
        </w:rPr>
        <w:t xml:space="preserve"> to support the </w:t>
      </w:r>
      <w:r w:rsidR="00E46A19" w:rsidRPr="00BE243B">
        <w:rPr>
          <w:rFonts w:asciiTheme="majorHAnsi" w:hAnsiTheme="majorHAnsi"/>
          <w:i w:val="0"/>
        </w:rPr>
        <w:t xml:space="preserve">projected </w:t>
      </w:r>
      <w:r w:rsidR="00685039" w:rsidRPr="00BE243B">
        <w:rPr>
          <w:rFonts w:asciiTheme="majorHAnsi" w:hAnsiTheme="majorHAnsi"/>
          <w:i w:val="0"/>
        </w:rPr>
        <w:t>needs of the user communities</w:t>
      </w:r>
      <w:r w:rsidR="00854100" w:rsidRPr="00186EB7">
        <w:rPr>
          <w:rFonts w:asciiTheme="majorHAnsi" w:hAnsiTheme="majorHAnsi"/>
          <w:i w:val="0"/>
        </w:rPr>
        <w:t xml:space="preserve">. </w:t>
      </w:r>
      <w:r w:rsidR="006D53B0" w:rsidRPr="00186EB7">
        <w:rPr>
          <w:rFonts w:asciiTheme="majorHAnsi" w:hAnsiTheme="majorHAnsi"/>
          <w:i w:val="0"/>
        </w:rPr>
        <w:t>The initial transition of the Solar Irradiance Climate Data Record to NOAA includes</w:t>
      </w:r>
      <w:r w:rsidR="00854100" w:rsidRPr="00EA315F">
        <w:rPr>
          <w:rFonts w:asciiTheme="majorHAnsi" w:hAnsiTheme="majorHAnsi"/>
          <w:i w:val="0"/>
        </w:rPr>
        <w:t xml:space="preserve"> </w:t>
      </w:r>
      <w:r w:rsidR="0017122A" w:rsidRPr="006F11FF">
        <w:rPr>
          <w:rFonts w:asciiTheme="majorHAnsi" w:hAnsiTheme="majorHAnsi"/>
          <w:i w:val="0"/>
        </w:rPr>
        <w:t xml:space="preserve">separate, </w:t>
      </w:r>
      <w:r w:rsidR="0017122A" w:rsidRPr="00C63475">
        <w:rPr>
          <w:rFonts w:asciiTheme="majorHAnsi" w:hAnsiTheme="majorHAnsi"/>
          <w:i w:val="0"/>
        </w:rPr>
        <w:t xml:space="preserve">daily and monthly-averaged </w:t>
      </w:r>
      <w:r w:rsidR="006D53B0" w:rsidRPr="00C63475">
        <w:rPr>
          <w:rFonts w:asciiTheme="majorHAnsi" w:hAnsiTheme="majorHAnsi"/>
          <w:i w:val="0"/>
        </w:rPr>
        <w:t xml:space="preserve">modeled TSI values </w:t>
      </w:r>
      <w:r w:rsidR="0017122A" w:rsidRPr="00C32722">
        <w:rPr>
          <w:rFonts w:asciiTheme="majorHAnsi" w:hAnsiTheme="majorHAnsi"/>
          <w:i w:val="0"/>
        </w:rPr>
        <w:t>from 1882 through 2014, aggregated into yearly files</w:t>
      </w:r>
      <w:r w:rsidR="001762FA" w:rsidRPr="00C32722">
        <w:rPr>
          <w:rFonts w:asciiTheme="majorHAnsi" w:hAnsiTheme="majorHAnsi"/>
          <w:i w:val="0"/>
        </w:rPr>
        <w:t xml:space="preserve">. </w:t>
      </w:r>
      <w:r w:rsidR="0017122A" w:rsidRPr="00E97A8E">
        <w:rPr>
          <w:rFonts w:asciiTheme="majorHAnsi" w:hAnsiTheme="majorHAnsi"/>
          <w:i w:val="0"/>
        </w:rPr>
        <w:t xml:space="preserve"> </w:t>
      </w:r>
      <w:r w:rsidR="001762FA" w:rsidRPr="00E97A8E">
        <w:rPr>
          <w:rFonts w:asciiTheme="majorHAnsi" w:hAnsiTheme="majorHAnsi"/>
          <w:i w:val="0"/>
        </w:rPr>
        <w:t>A</w:t>
      </w:r>
      <w:r w:rsidR="00E97A8E">
        <w:rPr>
          <w:rFonts w:asciiTheme="majorHAnsi" w:hAnsiTheme="majorHAnsi"/>
          <w:i w:val="0"/>
        </w:rPr>
        <w:t xml:space="preserve">dditionally provided are </w:t>
      </w:r>
      <w:proofErr w:type="gramStart"/>
      <w:r w:rsidR="0017122A" w:rsidRPr="00E97A8E">
        <w:rPr>
          <w:rFonts w:asciiTheme="majorHAnsi" w:hAnsiTheme="majorHAnsi"/>
          <w:i w:val="0"/>
        </w:rPr>
        <w:t>annually-averaged</w:t>
      </w:r>
      <w:proofErr w:type="gramEnd"/>
      <w:r w:rsidR="0017122A" w:rsidRPr="00E97A8E">
        <w:rPr>
          <w:rFonts w:asciiTheme="majorHAnsi" w:hAnsiTheme="majorHAnsi"/>
          <w:i w:val="0"/>
        </w:rPr>
        <w:t xml:space="preserve"> TSI from 1610 through 2014</w:t>
      </w:r>
      <w:r w:rsidR="0017122A" w:rsidRPr="00BC6CB4">
        <w:rPr>
          <w:rFonts w:asciiTheme="majorHAnsi" w:hAnsiTheme="majorHAnsi"/>
          <w:i w:val="0"/>
        </w:rPr>
        <w:t xml:space="preserve">, aggregated into a single, period of record, file. Preliminary, quarterly updates in </w:t>
      </w:r>
      <w:r w:rsidR="0017122A" w:rsidRPr="00BC6CB4">
        <w:rPr>
          <w:rFonts w:asciiTheme="majorHAnsi" w:hAnsiTheme="majorHAnsi"/>
          <w:i w:val="0"/>
        </w:rPr>
        <w:lastRenderedPageBreak/>
        <w:t>the daily and monthly-averaged TSI will be produced operationally</w:t>
      </w:r>
      <w:r w:rsidR="00685039" w:rsidRPr="003F64FD">
        <w:rPr>
          <w:rFonts w:asciiTheme="majorHAnsi" w:hAnsiTheme="majorHAnsi"/>
          <w:i w:val="0"/>
        </w:rPr>
        <w:t>.</w:t>
      </w:r>
      <w:r w:rsidR="0017122A" w:rsidRPr="003F64FD">
        <w:rPr>
          <w:rFonts w:asciiTheme="majorHAnsi" w:hAnsiTheme="majorHAnsi"/>
          <w:i w:val="0"/>
        </w:rPr>
        <w:t xml:space="preserve">  At each subsequent year-end, the preliminary files</w:t>
      </w:r>
      <w:r w:rsidR="0017122A" w:rsidRPr="00511DB6">
        <w:rPr>
          <w:rFonts w:asciiTheme="majorHAnsi" w:hAnsiTheme="majorHAnsi"/>
          <w:i w:val="0"/>
        </w:rPr>
        <w:t xml:space="preserve"> will be replaced by final values of daily and monthly-averaged TSI, aggregated into a </w:t>
      </w:r>
      <w:proofErr w:type="gramStart"/>
      <w:r w:rsidR="0017122A" w:rsidRPr="00511DB6">
        <w:rPr>
          <w:rFonts w:asciiTheme="majorHAnsi" w:hAnsiTheme="majorHAnsi"/>
          <w:i w:val="0"/>
        </w:rPr>
        <w:t>year-long</w:t>
      </w:r>
      <w:proofErr w:type="gramEnd"/>
      <w:r w:rsidR="0017122A" w:rsidRPr="00511DB6">
        <w:rPr>
          <w:rFonts w:asciiTheme="majorHAnsi" w:hAnsiTheme="majorHAnsi"/>
          <w:i w:val="0"/>
        </w:rPr>
        <w:t xml:space="preserve"> record.  </w:t>
      </w:r>
      <w:r w:rsidR="0017122A" w:rsidRPr="0044217A">
        <w:rPr>
          <w:rFonts w:asciiTheme="majorHAnsi" w:hAnsiTheme="majorHAnsi"/>
          <w:i w:val="0"/>
        </w:rPr>
        <w:t xml:space="preserve">Yearly updates to the </w:t>
      </w:r>
      <w:proofErr w:type="gramStart"/>
      <w:r w:rsidR="0017122A" w:rsidRPr="0044217A">
        <w:rPr>
          <w:rFonts w:asciiTheme="majorHAnsi" w:hAnsiTheme="majorHAnsi"/>
          <w:i w:val="0"/>
        </w:rPr>
        <w:t>annually-averaged</w:t>
      </w:r>
      <w:proofErr w:type="gramEnd"/>
      <w:r w:rsidR="0017122A" w:rsidRPr="0044217A">
        <w:rPr>
          <w:rFonts w:asciiTheme="majorHAnsi" w:hAnsiTheme="majorHAnsi"/>
          <w:i w:val="0"/>
        </w:rPr>
        <w:t xml:space="preserve"> TSI </w:t>
      </w:r>
      <w:r w:rsidR="0017122A" w:rsidRPr="004D69A1">
        <w:rPr>
          <w:rFonts w:asciiTheme="majorHAnsi" w:hAnsiTheme="majorHAnsi"/>
          <w:i w:val="0"/>
        </w:rPr>
        <w:t>will be incorporated into a new, period of record file.</w:t>
      </w:r>
    </w:p>
    <w:p w14:paraId="0B1DCB8B" w14:textId="31D6EADA" w:rsidR="00A64732" w:rsidRPr="00FA27F5" w:rsidRDefault="0017122A" w:rsidP="0044618A">
      <w:pPr>
        <w:pStyle w:val="CDRGuidance"/>
        <w:rPr>
          <w:rFonts w:asciiTheme="majorHAnsi" w:hAnsiTheme="majorHAnsi"/>
          <w:i w:val="0"/>
          <w:color w:val="FF0000"/>
        </w:rPr>
      </w:pPr>
      <w:r w:rsidRPr="00431F8E">
        <w:rPr>
          <w:rFonts w:asciiTheme="majorHAnsi" w:hAnsiTheme="majorHAnsi"/>
          <w:i w:val="0"/>
        </w:rPr>
        <w:t xml:space="preserve">The time averaging in the data will be identified using the </w:t>
      </w:r>
      <w:proofErr w:type="spellStart"/>
      <w:r w:rsidRPr="008A2105">
        <w:rPr>
          <w:rFonts w:asciiTheme="majorHAnsi" w:hAnsiTheme="majorHAnsi"/>
        </w:rPr>
        <w:t>time_bounds</w:t>
      </w:r>
      <w:proofErr w:type="spellEnd"/>
      <w:r w:rsidRPr="00BC6CB4">
        <w:rPr>
          <w:rFonts w:asciiTheme="majorHAnsi" w:hAnsiTheme="majorHAnsi"/>
          <w:i w:val="0"/>
        </w:rPr>
        <w:t xml:space="preserve"> variable in the netCDF4 output.</w:t>
      </w:r>
    </w:p>
    <w:p w14:paraId="52878275" w14:textId="5700138D" w:rsidR="00B87F61" w:rsidRPr="003F64FD" w:rsidRDefault="00685039" w:rsidP="008D6649">
      <w:pPr>
        <w:pStyle w:val="CDRGuidance"/>
        <w:spacing w:after="0"/>
        <w:rPr>
          <w:rFonts w:asciiTheme="majorHAnsi" w:hAnsiTheme="majorHAnsi"/>
          <w:i w:val="0"/>
        </w:rPr>
      </w:pPr>
      <w:r w:rsidRPr="003F64FD">
        <w:rPr>
          <w:rFonts w:asciiTheme="majorHAnsi" w:hAnsiTheme="majorHAnsi"/>
          <w:i w:val="0"/>
        </w:rPr>
        <w:t>The file naming convention</w:t>
      </w:r>
      <w:r w:rsidR="00077381" w:rsidRPr="003F64FD">
        <w:rPr>
          <w:rFonts w:asciiTheme="majorHAnsi" w:hAnsiTheme="majorHAnsi"/>
          <w:i w:val="0"/>
        </w:rPr>
        <w:t>s</w:t>
      </w:r>
      <w:r w:rsidRPr="003F64FD">
        <w:rPr>
          <w:rFonts w:asciiTheme="majorHAnsi" w:hAnsiTheme="majorHAnsi"/>
          <w:i w:val="0"/>
        </w:rPr>
        <w:t xml:space="preserve"> for the TSI data </w:t>
      </w:r>
      <w:r w:rsidR="00077381" w:rsidRPr="003F64FD">
        <w:rPr>
          <w:rFonts w:asciiTheme="majorHAnsi" w:hAnsiTheme="majorHAnsi"/>
          <w:i w:val="0"/>
        </w:rPr>
        <w:t xml:space="preserve">described above </w:t>
      </w:r>
      <w:r w:rsidRPr="003F64FD">
        <w:rPr>
          <w:rFonts w:asciiTheme="majorHAnsi" w:hAnsiTheme="majorHAnsi"/>
          <w:i w:val="0"/>
        </w:rPr>
        <w:t xml:space="preserve">is as follows: </w:t>
      </w:r>
    </w:p>
    <w:p w14:paraId="2990069C" w14:textId="77777777" w:rsidR="00B2787A" w:rsidRPr="008A2105" w:rsidRDefault="00B2787A" w:rsidP="00B2787A">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b/>
          <w:bCs/>
          <w:i/>
          <w:iCs/>
          <w:color w:val="000000"/>
          <w:sz w:val="24"/>
          <w:szCs w:val="24"/>
        </w:rPr>
        <w:t>product</w:t>
      </w:r>
      <w:proofErr w:type="gramEnd"/>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&gt;_e&lt;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&gt;_c&lt;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w:t>
      </w:r>
      <w:proofErr w:type="spellStart"/>
      <w:r w:rsidRPr="008A2105">
        <w:rPr>
          <w:rFonts w:eastAsia="Times New Roman"/>
          <w:color w:val="000000"/>
          <w:sz w:val="24"/>
          <w:szCs w:val="24"/>
        </w:rPr>
        <w:t>nc</w:t>
      </w:r>
      <w:proofErr w:type="spellEnd"/>
    </w:p>
    <w:p w14:paraId="47962F58" w14:textId="77054956" w:rsidR="00B2787A" w:rsidRPr="008A2105" w:rsidRDefault="00B2787A" w:rsidP="00B2787A">
      <w:pPr>
        <w:spacing w:after="0" w:line="240" w:lineRule="auto"/>
        <w:rPr>
          <w:rFonts w:eastAsia="Times New Roman"/>
          <w:color w:val="000000"/>
          <w:sz w:val="24"/>
          <w:szCs w:val="24"/>
        </w:rPr>
      </w:pPr>
      <w:proofErr w:type="gramStart"/>
      <w:r w:rsidRPr="008A2105">
        <w:rPr>
          <w:rFonts w:eastAsia="Times New Roman"/>
          <w:color w:val="000000"/>
          <w:sz w:val="24"/>
          <w:szCs w:val="24"/>
        </w:rPr>
        <w:t>where</w:t>
      </w:r>
      <w:proofErr w:type="gramEnd"/>
      <w:r w:rsidRPr="008A2105">
        <w:rPr>
          <w:rFonts w:eastAsia="Times New Roman"/>
          <w:color w:val="000000"/>
          <w:sz w:val="24"/>
          <w:szCs w:val="24"/>
        </w:rPr>
        <w:t xml:space="preserve">, </w:t>
      </w:r>
    </w:p>
    <w:p w14:paraId="20DB4FDF" w14:textId="77777777" w:rsidR="00B2787A" w:rsidRPr="008A2105" w:rsidRDefault="00B2787A" w:rsidP="00B2787A">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product</w:t>
      </w:r>
      <w:proofErr w:type="gramEnd"/>
      <w:r w:rsidRPr="008A2105">
        <w:rPr>
          <w:rFonts w:eastAsia="Times New Roman"/>
          <w:color w:val="000000"/>
          <w:sz w:val="24"/>
          <w:szCs w:val="24"/>
        </w:rPr>
        <w:t>&gt; is ‘</w:t>
      </w:r>
      <w:proofErr w:type="spellStart"/>
      <w:r w:rsidRPr="008A2105">
        <w:rPr>
          <w:rFonts w:eastAsia="Times New Roman"/>
          <w:color w:val="000000"/>
          <w:sz w:val="24"/>
          <w:szCs w:val="24"/>
        </w:rPr>
        <w:t>tsi</w:t>
      </w:r>
      <w:proofErr w:type="spellEnd"/>
      <w:r w:rsidRPr="008A2105">
        <w:rPr>
          <w:rFonts w:eastAsia="Times New Roman"/>
          <w:color w:val="000000"/>
          <w:sz w:val="24"/>
          <w:szCs w:val="24"/>
        </w:rPr>
        <w:t xml:space="preserve">’ for total solar irradiance, </w:t>
      </w:r>
    </w:p>
    <w:p w14:paraId="7B0EEC1D" w14:textId="77777777" w:rsidR="00B2787A" w:rsidRPr="008A2105" w:rsidRDefault="00B2787A" w:rsidP="00B2787A">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version</w:t>
      </w:r>
      <w:proofErr w:type="gramEnd"/>
      <w:r w:rsidRPr="008A2105">
        <w:rPr>
          <w:rFonts w:eastAsia="Times New Roman"/>
          <w:color w:val="000000"/>
          <w:sz w:val="24"/>
          <w:szCs w:val="24"/>
        </w:rPr>
        <w:t xml:space="preserve">&gt; is the product version number (for the initial release, this is v02r00 for final data, and v02r00-preliminary for preliminary version data), </w:t>
      </w:r>
    </w:p>
    <w:p w14:paraId="36F2D104" w14:textId="77777777" w:rsidR="00B2787A" w:rsidRPr="008A2105" w:rsidRDefault="00B2787A" w:rsidP="00B2787A">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type</w:t>
      </w:r>
      <w:proofErr w:type="gramEnd"/>
      <w:r w:rsidRPr="008A2105">
        <w:rPr>
          <w:rFonts w:eastAsia="Times New Roman"/>
          <w:color w:val="000000"/>
          <w:sz w:val="24"/>
          <w:szCs w:val="24"/>
        </w:rPr>
        <w:t>&gt; is type of time average (‘daily’ for daily data, ‘monthly’ for monthly averaged data, and ‘yearly’ for annually averaged data)</w:t>
      </w:r>
    </w:p>
    <w:p w14:paraId="019BDA37" w14:textId="77777777" w:rsidR="00B2787A" w:rsidRPr="008A2105" w:rsidRDefault="00B2787A" w:rsidP="00B2787A">
      <w:pPr>
        <w:spacing w:after="0" w:line="240" w:lineRule="auto"/>
        <w:rPr>
          <w:rFonts w:eastAsia="Times New Roman"/>
          <w:color w:val="000000"/>
          <w:sz w:val="24"/>
          <w:szCs w:val="24"/>
        </w:rPr>
      </w:pPr>
      <w:proofErr w:type="gramStart"/>
      <w:r w:rsidRPr="008A2105">
        <w:rPr>
          <w:rFonts w:eastAsia="Times New Roman"/>
          <w:color w:val="000000"/>
          <w:sz w:val="24"/>
          <w:szCs w:val="24"/>
        </w:rPr>
        <w:t>s</w:t>
      </w:r>
      <w:proofErr w:type="gramEnd"/>
      <w:r w:rsidRPr="008A2105">
        <w:rPr>
          <w:rFonts w:eastAsia="Times New Roman"/>
          <w:color w:val="000000"/>
          <w:sz w:val="24"/>
          <w:szCs w:val="24"/>
        </w:rPr>
        <w:t>&lt;YYYYMMDD&gt; is the start year, month, and day of the data in the file,</w:t>
      </w:r>
    </w:p>
    <w:p w14:paraId="7A85F143" w14:textId="77777777" w:rsidR="00B2787A" w:rsidRPr="008A2105" w:rsidRDefault="00B2787A" w:rsidP="00B2787A">
      <w:pPr>
        <w:spacing w:after="0" w:line="240" w:lineRule="auto"/>
        <w:rPr>
          <w:rFonts w:eastAsia="Times New Roman"/>
          <w:color w:val="000000"/>
          <w:sz w:val="24"/>
          <w:szCs w:val="24"/>
        </w:rPr>
      </w:pPr>
      <w:proofErr w:type="gramStart"/>
      <w:r w:rsidRPr="008A2105">
        <w:rPr>
          <w:rFonts w:eastAsia="Times New Roman"/>
          <w:color w:val="000000"/>
          <w:sz w:val="24"/>
          <w:szCs w:val="24"/>
        </w:rPr>
        <w:t>e</w:t>
      </w:r>
      <w:proofErr w:type="gramEnd"/>
      <w:r w:rsidRPr="008A2105">
        <w:rPr>
          <w:rFonts w:eastAsia="Times New Roman"/>
          <w:color w:val="000000"/>
          <w:sz w:val="24"/>
          <w:szCs w:val="24"/>
        </w:rPr>
        <w:t>&lt;YYYYMMDD&gt; is the end year, month, and day of the data in the file, and</w:t>
      </w:r>
    </w:p>
    <w:p w14:paraId="7F286C78" w14:textId="77777777" w:rsidR="00B2787A" w:rsidRPr="008A2105" w:rsidRDefault="00B2787A" w:rsidP="00B2787A">
      <w:pPr>
        <w:spacing w:after="0" w:line="240" w:lineRule="auto"/>
        <w:rPr>
          <w:rFonts w:eastAsia="Times New Roman"/>
          <w:color w:val="000000"/>
          <w:sz w:val="24"/>
          <w:szCs w:val="24"/>
        </w:rPr>
      </w:pPr>
      <w:proofErr w:type="gramStart"/>
      <w:r w:rsidRPr="008A2105">
        <w:rPr>
          <w:rFonts w:eastAsia="Times New Roman"/>
          <w:color w:val="000000"/>
          <w:sz w:val="24"/>
          <w:szCs w:val="24"/>
        </w:rPr>
        <w:t>c</w:t>
      </w:r>
      <w:proofErr w:type="gramEnd"/>
      <w:r w:rsidRPr="008A2105">
        <w:rPr>
          <w:rFonts w:eastAsia="Times New Roman"/>
          <w:color w:val="000000"/>
          <w:sz w:val="24"/>
          <w:szCs w:val="24"/>
        </w:rPr>
        <w:t>&lt;YYYYMMDD&gt; is the creation of processing data of the file.</w:t>
      </w:r>
    </w:p>
    <w:p w14:paraId="510AA026" w14:textId="77777777" w:rsidR="00B2787A" w:rsidRPr="008A2105" w:rsidRDefault="00B2787A" w:rsidP="00B2787A">
      <w:pPr>
        <w:spacing w:after="0" w:line="240" w:lineRule="auto"/>
        <w:rPr>
          <w:rFonts w:eastAsia="Times New Roman"/>
          <w:color w:val="000000"/>
          <w:sz w:val="24"/>
          <w:szCs w:val="24"/>
        </w:rPr>
      </w:pPr>
    </w:p>
    <w:p w14:paraId="40639C54" w14:textId="487123FF" w:rsidR="00B2787A" w:rsidRPr="00B2787A" w:rsidRDefault="00B2787A" w:rsidP="00B2787A">
      <w:pPr>
        <w:rPr>
          <w:rFonts w:ascii="Times" w:eastAsia="Times New Roman" w:hAnsi="Times"/>
          <w:sz w:val="20"/>
          <w:szCs w:val="20"/>
        </w:rPr>
      </w:pPr>
      <w:r w:rsidRPr="008A2105">
        <w:rPr>
          <w:rFonts w:eastAsia="Times New Roman"/>
          <w:color w:val="000000"/>
          <w:sz w:val="24"/>
          <w:szCs w:val="24"/>
        </w:rPr>
        <w:t xml:space="preserve">A </w:t>
      </w:r>
      <w:proofErr w:type="gramStart"/>
      <w:r w:rsidRPr="008A2105">
        <w:rPr>
          <w:rFonts w:eastAsia="Times New Roman"/>
          <w:color w:val="000000"/>
          <w:sz w:val="24"/>
          <w:szCs w:val="24"/>
        </w:rPr>
        <w:t xml:space="preserve">file  </w:t>
      </w:r>
      <w:r>
        <w:rPr>
          <w:rFonts w:eastAsia="Times New Roman"/>
          <w:color w:val="000000"/>
          <w:sz w:val="24"/>
          <w:szCs w:val="24"/>
        </w:rPr>
        <w:t>name</w:t>
      </w:r>
      <w:proofErr w:type="gramEnd"/>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744D5ABE" w14:textId="6D06AFBF" w:rsidR="00C00945" w:rsidRPr="00085D6F" w:rsidRDefault="00C00945" w:rsidP="0044618A">
      <w:pPr>
        <w:pStyle w:val="CDRGuidance"/>
        <w:rPr>
          <w:rFonts w:asciiTheme="majorHAnsi" w:hAnsiTheme="majorHAnsi"/>
          <w:i w:val="0"/>
        </w:rPr>
      </w:pPr>
      <w:r w:rsidRPr="00085D6F">
        <w:rPr>
          <w:rFonts w:asciiTheme="majorHAnsi" w:hAnsiTheme="majorHAnsi"/>
          <w:i w:val="0"/>
        </w:rPr>
        <w:t xml:space="preserve">The </w:t>
      </w:r>
      <w:r w:rsidR="00B2787A">
        <w:rPr>
          <w:rFonts w:asciiTheme="majorHAnsi" w:hAnsiTheme="majorHAnsi"/>
          <w:i w:val="0"/>
        </w:rPr>
        <w:t>start, s&lt;&gt;,</w:t>
      </w:r>
      <w:r w:rsidRPr="00085D6F">
        <w:rPr>
          <w:rFonts w:asciiTheme="majorHAnsi" w:hAnsiTheme="majorHAnsi"/>
          <w:i w:val="0"/>
        </w:rPr>
        <w:t xml:space="preserve"> and </w:t>
      </w:r>
      <w:r w:rsidR="00B2787A">
        <w:rPr>
          <w:rFonts w:asciiTheme="majorHAnsi" w:hAnsiTheme="majorHAnsi"/>
          <w:i w:val="0"/>
        </w:rPr>
        <w:t xml:space="preserve">end, e&lt;&gt;, </w:t>
      </w:r>
      <w:r w:rsidRPr="00085D6F">
        <w:rPr>
          <w:rFonts w:asciiTheme="majorHAnsi" w:hAnsiTheme="majorHAnsi"/>
          <w:i w:val="0"/>
        </w:rPr>
        <w:t>formats vary based on whether the science data</w:t>
      </w:r>
      <w:r w:rsidR="00EB4903">
        <w:rPr>
          <w:rFonts w:asciiTheme="majorHAnsi" w:hAnsiTheme="majorHAnsi"/>
          <w:i w:val="0"/>
        </w:rPr>
        <w:t xml:space="preserve"> is daily, </w:t>
      </w:r>
      <w:r w:rsidRPr="00085D6F">
        <w:rPr>
          <w:rFonts w:asciiTheme="majorHAnsi" w:hAnsiTheme="majorHAnsi"/>
          <w:i w:val="0"/>
        </w:rPr>
        <w:t xml:space="preserve">monthly or annually averaged.  For example, the time format for daily TSI follows YYYYMMDD convention, monthly-averaged TSI follows YYYYMM convention, and </w:t>
      </w:r>
      <w:proofErr w:type="gramStart"/>
      <w:r w:rsidRPr="00085D6F">
        <w:rPr>
          <w:rFonts w:asciiTheme="majorHAnsi" w:hAnsiTheme="majorHAnsi"/>
          <w:i w:val="0"/>
        </w:rPr>
        <w:t>annually-averaged</w:t>
      </w:r>
      <w:proofErr w:type="gramEnd"/>
      <w:r w:rsidRPr="00085D6F">
        <w:rPr>
          <w:rFonts w:asciiTheme="majorHAnsi" w:hAnsiTheme="majorHAnsi"/>
          <w:i w:val="0"/>
        </w:rPr>
        <w:t xml:space="preserve"> TSI follows</w:t>
      </w:r>
      <w:r w:rsidR="00492354" w:rsidRPr="00085D6F">
        <w:rPr>
          <w:rFonts w:asciiTheme="majorHAnsi" w:hAnsiTheme="majorHAnsi"/>
          <w:i w:val="0"/>
        </w:rPr>
        <w:t xml:space="preserve"> YYYY convention.  </w:t>
      </w:r>
    </w:p>
    <w:p w14:paraId="6339265D" w14:textId="5BA0D03C" w:rsidR="00644A6A" w:rsidRPr="006649CA" w:rsidRDefault="00085D6F" w:rsidP="0044618A">
      <w:pPr>
        <w:pStyle w:val="CDRGuidance"/>
        <w:rPr>
          <w:rFonts w:asciiTheme="majorHAnsi" w:hAnsiTheme="majorHAnsi"/>
          <w:i w:val="0"/>
        </w:rPr>
      </w:pPr>
      <w:r>
        <w:rPr>
          <w:b/>
          <w:sz w:val="28"/>
          <w:szCs w:val="28"/>
        </w:rPr>
        <w:t>Solar Spectral Irradiance (</w:t>
      </w:r>
      <w:r w:rsidR="00644A6A">
        <w:rPr>
          <w:b/>
          <w:sz w:val="28"/>
          <w:szCs w:val="28"/>
        </w:rPr>
        <w:t>SSI</w:t>
      </w:r>
      <w:r>
        <w:rPr>
          <w:b/>
          <w:sz w:val="28"/>
          <w:szCs w:val="28"/>
        </w:rPr>
        <w:t>)</w:t>
      </w:r>
    </w:p>
    <w:p w14:paraId="44AA73F9" w14:textId="1C268165" w:rsidR="00FE7077" w:rsidRPr="00085D6F" w:rsidRDefault="00C96B35" w:rsidP="00FE7077">
      <w:pPr>
        <w:pStyle w:val="CDRGuidance"/>
        <w:rPr>
          <w:rFonts w:asciiTheme="majorHAnsi" w:hAnsiTheme="majorHAnsi"/>
          <w:i w:val="0"/>
        </w:rPr>
      </w:pPr>
      <w:r w:rsidRPr="00085D6F">
        <w:rPr>
          <w:rFonts w:asciiTheme="majorHAnsi" w:hAnsiTheme="majorHAnsi"/>
          <w:i w:val="0"/>
        </w:rPr>
        <w:t>T</w:t>
      </w:r>
      <w:r w:rsidR="00FE7077" w:rsidRPr="00085D6F">
        <w:rPr>
          <w:rFonts w:asciiTheme="majorHAnsi" w:hAnsiTheme="majorHAnsi"/>
          <w:i w:val="0"/>
        </w:rPr>
        <w:t xml:space="preserve">he NRLSSI2 model produces solar </w:t>
      </w:r>
      <w:r w:rsidR="00C03AE1" w:rsidRPr="00085D6F">
        <w:rPr>
          <w:rFonts w:asciiTheme="majorHAnsi" w:hAnsiTheme="majorHAnsi"/>
          <w:i w:val="0"/>
        </w:rPr>
        <w:t xml:space="preserve">spectral </w:t>
      </w:r>
      <w:r w:rsidR="00FE7077" w:rsidRPr="00085D6F">
        <w:rPr>
          <w:rFonts w:asciiTheme="majorHAnsi" w:hAnsiTheme="majorHAnsi"/>
          <w:i w:val="0"/>
        </w:rPr>
        <w:t xml:space="preserve">irradiance </w:t>
      </w:r>
      <w:r w:rsidR="00C03AE1" w:rsidRPr="00085D6F">
        <w:rPr>
          <w:rFonts w:asciiTheme="majorHAnsi" w:hAnsiTheme="majorHAnsi"/>
          <w:i w:val="0"/>
        </w:rPr>
        <w:t>values</w:t>
      </w:r>
      <w:r w:rsidR="006F11FF">
        <w:rPr>
          <w:rFonts w:asciiTheme="majorHAnsi" w:hAnsiTheme="majorHAnsi"/>
          <w:i w:val="0"/>
        </w:rPr>
        <w:t>, and associated uncertainties,</w:t>
      </w:r>
      <w:r w:rsidR="00C03AE1" w:rsidRPr="00085D6F">
        <w:rPr>
          <w:rFonts w:asciiTheme="majorHAnsi" w:hAnsiTheme="majorHAnsi"/>
          <w:i w:val="0"/>
        </w:rPr>
        <w:t xml:space="preserve"> </w:t>
      </w:r>
      <w:r w:rsidR="00FE7077" w:rsidRPr="00085D6F">
        <w:rPr>
          <w:rFonts w:asciiTheme="majorHAnsi" w:hAnsiTheme="majorHAnsi"/>
          <w:i w:val="0"/>
        </w:rPr>
        <w:t xml:space="preserve">on </w:t>
      </w:r>
      <w:r w:rsidR="00C03AE1" w:rsidRPr="00085D6F">
        <w:rPr>
          <w:rFonts w:asciiTheme="majorHAnsi" w:hAnsiTheme="majorHAnsi"/>
          <w:i w:val="0"/>
        </w:rPr>
        <w:t>an</w:t>
      </w:r>
      <w:r w:rsidR="00FE7077" w:rsidRPr="00085D6F">
        <w:rPr>
          <w:rFonts w:asciiTheme="majorHAnsi" w:hAnsiTheme="majorHAnsi"/>
          <w:i w:val="0"/>
        </w:rPr>
        <w:t xml:space="preserve"> absolute s</w:t>
      </w:r>
      <w:r w:rsidR="00312C47" w:rsidRPr="00085D6F">
        <w:rPr>
          <w:rFonts w:asciiTheme="majorHAnsi" w:hAnsiTheme="majorHAnsi"/>
          <w:i w:val="0"/>
        </w:rPr>
        <w:t>c</w:t>
      </w:r>
      <w:r w:rsidR="00FE7077" w:rsidRPr="00085D6F">
        <w:rPr>
          <w:rFonts w:asciiTheme="majorHAnsi" w:hAnsiTheme="majorHAnsi"/>
          <w:i w:val="0"/>
        </w:rPr>
        <w:t xml:space="preserve">ale </w:t>
      </w:r>
      <w:r w:rsidR="00312C47" w:rsidRPr="00085D6F">
        <w:rPr>
          <w:rFonts w:asciiTheme="majorHAnsi" w:hAnsiTheme="majorHAnsi"/>
          <w:i w:val="0"/>
        </w:rPr>
        <w:t>such that the integrated spectral irradiance is equivalent to</w:t>
      </w:r>
      <w:r w:rsidR="00FE7077" w:rsidRPr="00085D6F">
        <w:rPr>
          <w:rFonts w:asciiTheme="majorHAnsi" w:hAnsiTheme="majorHAnsi"/>
          <w:i w:val="0"/>
        </w:rPr>
        <w:t xml:space="preserve"> the </w:t>
      </w:r>
      <w:r w:rsidR="00312C47" w:rsidRPr="00085D6F">
        <w:rPr>
          <w:rFonts w:asciiTheme="majorHAnsi" w:hAnsiTheme="majorHAnsi"/>
          <w:i w:val="0"/>
        </w:rPr>
        <w:t xml:space="preserve">total irradiance observed by </w:t>
      </w:r>
      <w:r w:rsidR="00FE7077" w:rsidRPr="00085D6F">
        <w:rPr>
          <w:rFonts w:asciiTheme="majorHAnsi" w:hAnsiTheme="majorHAnsi"/>
          <w:i w:val="0"/>
        </w:rPr>
        <w:t>TIM on SORCE, for given inputs of the facular brightening</w:t>
      </w:r>
      <w:r w:rsidR="00EE2353" w:rsidRPr="00085D6F">
        <w:rPr>
          <w:rFonts w:asciiTheme="majorHAnsi" w:hAnsiTheme="majorHAnsi"/>
          <w:i w:val="0"/>
        </w:rPr>
        <w:t xml:space="preserve"> and sunspot darkening indices</w:t>
      </w:r>
      <w:r w:rsidR="00FE7077" w:rsidRPr="00085D6F">
        <w:rPr>
          <w:rFonts w:asciiTheme="majorHAnsi" w:hAnsiTheme="majorHAnsi"/>
          <w:i w:val="0"/>
        </w:rPr>
        <w:t>, estimated daily using data from ground and space-based</w:t>
      </w:r>
      <w:r w:rsidR="00C03AE1" w:rsidRPr="00085D6F">
        <w:rPr>
          <w:rFonts w:asciiTheme="majorHAnsi" w:hAnsiTheme="majorHAnsi"/>
          <w:i w:val="0"/>
        </w:rPr>
        <w:t xml:space="preserve"> solar observations when</w:t>
      </w:r>
      <w:r w:rsidR="00FE7077" w:rsidRPr="00085D6F">
        <w:rPr>
          <w:rFonts w:asciiTheme="majorHAnsi" w:hAnsiTheme="majorHAnsi"/>
          <w:i w:val="0"/>
        </w:rPr>
        <w:t xml:space="preserve"> available, as specified above.</w:t>
      </w:r>
    </w:p>
    <w:p w14:paraId="48A78648" w14:textId="445372E0" w:rsidR="00431F8E" w:rsidRPr="00F44662" w:rsidRDefault="00FE7077" w:rsidP="00431F8E">
      <w:pPr>
        <w:pStyle w:val="CDRGuidance"/>
        <w:rPr>
          <w:rFonts w:asciiTheme="majorHAnsi" w:hAnsiTheme="majorHAnsi"/>
          <w:i w:val="0"/>
          <w:color w:val="008000"/>
        </w:rPr>
      </w:pPr>
      <w:r w:rsidRPr="00085D6F">
        <w:rPr>
          <w:rFonts w:asciiTheme="majorHAnsi" w:hAnsiTheme="majorHAnsi"/>
          <w:i w:val="0"/>
        </w:rPr>
        <w:t xml:space="preserve">Typical </w:t>
      </w:r>
      <w:r w:rsidR="00B95614" w:rsidRPr="00085D6F">
        <w:rPr>
          <w:rFonts w:asciiTheme="majorHAnsi" w:hAnsiTheme="majorHAnsi"/>
          <w:i w:val="0"/>
        </w:rPr>
        <w:t xml:space="preserve">solar </w:t>
      </w:r>
      <w:r w:rsidR="00C03AE1" w:rsidRPr="00085D6F">
        <w:rPr>
          <w:rFonts w:asciiTheme="majorHAnsi" w:hAnsiTheme="majorHAnsi"/>
          <w:i w:val="0"/>
        </w:rPr>
        <w:t xml:space="preserve">spectral irradiance </w:t>
      </w:r>
      <w:r w:rsidR="00D35CFC" w:rsidRPr="00085D6F">
        <w:rPr>
          <w:rFonts w:asciiTheme="majorHAnsi" w:hAnsiTheme="majorHAnsi"/>
          <w:i w:val="0"/>
        </w:rPr>
        <w:t>output files in NetCDF4 format have the structure as identified in</w:t>
      </w:r>
      <w:r w:rsidR="001151B6" w:rsidRPr="00085D6F">
        <w:rPr>
          <w:rFonts w:asciiTheme="majorHAnsi" w:hAnsiTheme="majorHAnsi"/>
          <w:i w:val="0"/>
        </w:rPr>
        <w:t xml:space="preserve"> </w:t>
      </w:r>
      <w:r w:rsidR="00085D6F">
        <w:rPr>
          <w:rFonts w:asciiTheme="majorHAnsi" w:hAnsiTheme="majorHAnsi"/>
          <w:i w:val="0"/>
        </w:rPr>
        <w:t>Table 4</w:t>
      </w:r>
      <w:r w:rsidR="00D35CFC" w:rsidRPr="00085D6F">
        <w:rPr>
          <w:rFonts w:asciiTheme="majorHAnsi" w:hAnsiTheme="majorHAnsi"/>
          <w:i w:val="0"/>
        </w:rPr>
        <w:t xml:space="preserve">. The files follow CF-1.5 metadata convections for variable names and attributes. </w:t>
      </w:r>
      <w:r w:rsidR="003F64FD">
        <w:rPr>
          <w:rFonts w:asciiTheme="majorHAnsi" w:hAnsiTheme="majorHAnsi"/>
          <w:i w:val="0"/>
        </w:rPr>
        <w:t>Due to file size consideration, the uncertainties in SSI are not written to output. Table 6 provides representative SSI values and uncertainties.</w:t>
      </w:r>
      <w:ins w:id="70" w:author="Odele Coddington" w:date="2015-02-04T13:04:00Z">
        <w:r w:rsidR="00431F8E">
          <w:rPr>
            <w:rFonts w:asciiTheme="majorHAnsi" w:hAnsiTheme="majorHAnsi"/>
            <w:i w:val="0"/>
          </w:rPr>
          <w:t xml:space="preserve"> </w:t>
        </w:r>
      </w:ins>
      <w:r w:rsidR="00431F8E" w:rsidRPr="00F44662">
        <w:rPr>
          <w:rFonts w:asciiTheme="majorHAnsi" w:hAnsiTheme="majorHAnsi"/>
          <w:i w:val="0"/>
        </w:rPr>
        <w:t>The science data product for solar spectral irradiance also contains the value of TSI</w:t>
      </w:r>
      <w:r w:rsidR="00431F8E">
        <w:rPr>
          <w:rFonts w:asciiTheme="majorHAnsi" w:hAnsiTheme="majorHAnsi"/>
          <w:i w:val="0"/>
        </w:rPr>
        <w:t>, and its associated uncertainty,</w:t>
      </w:r>
      <w:r w:rsidR="00431F8E"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data product, we provide the user community the necessary data in a single file. </w:t>
      </w:r>
    </w:p>
    <w:p w14:paraId="39BC8131" w14:textId="0B0B3972" w:rsidR="00F1421C" w:rsidRDefault="00F1421C" w:rsidP="00D35CFC">
      <w:pPr>
        <w:pStyle w:val="CDRGuidance"/>
        <w:rPr>
          <w:rFonts w:asciiTheme="majorHAnsi" w:hAnsiTheme="majorHAnsi"/>
          <w:i w:val="0"/>
        </w:rPr>
      </w:pPr>
    </w:p>
    <w:p w14:paraId="44B6709A" w14:textId="71DAB66D" w:rsidR="00A154A9" w:rsidRPr="00696365" w:rsidRDefault="00E97A8E" w:rsidP="00A154A9">
      <w:pPr>
        <w:pStyle w:val="CDRGuidance"/>
        <w:rPr>
          <w:rFonts w:asciiTheme="majorHAnsi" w:hAnsiTheme="majorHAnsi"/>
          <w:i w:val="0"/>
        </w:rPr>
      </w:pPr>
      <w:bookmarkStart w:id="71" w:name="_Ref270149460"/>
      <w:r w:rsidRPr="00186EB7">
        <w:rPr>
          <w:rFonts w:asciiTheme="majorHAnsi" w:hAnsiTheme="majorHAnsi"/>
          <w:i w:val="0"/>
        </w:rPr>
        <w:lastRenderedPageBreak/>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Pr>
          <w:rFonts w:asciiTheme="majorHAnsi" w:hAnsiTheme="majorHAnsi"/>
          <w:i w:val="0"/>
        </w:rPr>
        <w:t>annually-averaged</w:t>
      </w:r>
      <w:proofErr w:type="gramEnd"/>
      <w:r>
        <w:rPr>
          <w:rFonts w:asciiTheme="majorHAnsi" w:hAnsiTheme="majorHAnsi"/>
          <w:i w:val="0"/>
        </w:rPr>
        <w:t xml:space="preserve">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the daily and 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into a </w:t>
      </w:r>
      <w:proofErr w:type="gramStart"/>
      <w:r w:rsidRPr="00F94672">
        <w:rPr>
          <w:rFonts w:asciiTheme="majorHAnsi" w:hAnsiTheme="majorHAnsi"/>
          <w:i w:val="0"/>
        </w:rPr>
        <w:t>year-long</w:t>
      </w:r>
      <w:proofErr w:type="gramEnd"/>
      <w:r w:rsidRPr="00F94672">
        <w:rPr>
          <w:rFonts w:asciiTheme="majorHAnsi" w:hAnsiTheme="majorHAnsi"/>
          <w:i w:val="0"/>
        </w:rPr>
        <w:t xml:space="preserve"> record.  Yearly up</w:t>
      </w:r>
      <w:r>
        <w:rPr>
          <w:rFonts w:asciiTheme="majorHAnsi" w:hAnsiTheme="majorHAnsi"/>
          <w:i w:val="0"/>
        </w:rPr>
        <w:t xml:space="preserve">dates to the </w:t>
      </w:r>
      <w:proofErr w:type="gramStart"/>
      <w:r>
        <w:rPr>
          <w:rFonts w:asciiTheme="majorHAnsi" w:hAnsiTheme="majorHAnsi"/>
          <w:i w:val="0"/>
        </w:rPr>
        <w:t>annually-averaged</w:t>
      </w:r>
      <w:proofErr w:type="gramEnd"/>
      <w:r>
        <w:rPr>
          <w:rFonts w:asciiTheme="majorHAnsi" w:hAnsiTheme="majorHAnsi"/>
          <w:i w:val="0"/>
        </w:rPr>
        <w:t xml:space="preserve"> S</w:t>
      </w:r>
      <w:r w:rsidRPr="00F94672">
        <w:rPr>
          <w:rFonts w:asciiTheme="majorHAnsi" w:hAnsiTheme="majorHAnsi"/>
          <w:i w:val="0"/>
        </w:rPr>
        <w:t>SI will be incorporated into a new, period of record file.</w:t>
      </w:r>
    </w:p>
    <w:p w14:paraId="1EC0EDCB" w14:textId="77777777" w:rsidR="00E97A8E" w:rsidRDefault="00E97A8E" w:rsidP="00E97A8E">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proofErr w:type="spellStart"/>
      <w:r w:rsidRPr="00E97A8E">
        <w:rPr>
          <w:rFonts w:asciiTheme="majorHAnsi" w:hAnsiTheme="majorHAnsi"/>
        </w:rPr>
        <w:t>time_bounds</w:t>
      </w:r>
      <w:proofErr w:type="spellEnd"/>
      <w:r w:rsidRPr="00F94672">
        <w:rPr>
          <w:rFonts w:asciiTheme="majorHAnsi" w:hAnsiTheme="majorHAnsi"/>
          <w:i w:val="0"/>
        </w:rPr>
        <w:t xml:space="preserve"> variable in the netCDF4 output.</w:t>
      </w:r>
    </w:p>
    <w:p w14:paraId="3E0D7230" w14:textId="1F71EE31" w:rsidR="00BC6CB4" w:rsidRPr="00BC6CB4" w:rsidRDefault="00BC6CB4" w:rsidP="00BC6CB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3D062435" w14:textId="77777777" w:rsidR="00BC6CB4" w:rsidRPr="00F94672" w:rsidRDefault="00BC6CB4" w:rsidP="00BC6CB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b/>
          <w:bCs/>
          <w:i/>
          <w:iCs/>
          <w:color w:val="000000"/>
          <w:sz w:val="24"/>
          <w:szCs w:val="24"/>
        </w:rPr>
        <w:t>product</w:t>
      </w:r>
      <w:proofErr w:type="gramEnd"/>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&gt;_e&lt;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&gt;_c&lt;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w:t>
      </w:r>
      <w:proofErr w:type="spellStart"/>
      <w:r w:rsidRPr="00F94672">
        <w:rPr>
          <w:rFonts w:eastAsia="Times New Roman"/>
          <w:color w:val="000000"/>
          <w:sz w:val="24"/>
          <w:szCs w:val="24"/>
        </w:rPr>
        <w:t>nc</w:t>
      </w:r>
      <w:proofErr w:type="spellEnd"/>
    </w:p>
    <w:p w14:paraId="2FA7CA6A" w14:textId="77777777" w:rsidR="00BC6CB4" w:rsidRPr="00F94672" w:rsidRDefault="00BC6CB4" w:rsidP="00BC6CB4">
      <w:pPr>
        <w:spacing w:after="0" w:line="240" w:lineRule="auto"/>
        <w:rPr>
          <w:rFonts w:eastAsia="Times New Roman"/>
          <w:color w:val="000000"/>
          <w:sz w:val="24"/>
          <w:szCs w:val="24"/>
        </w:rPr>
      </w:pPr>
      <w:proofErr w:type="gramStart"/>
      <w:r w:rsidRPr="00F94672">
        <w:rPr>
          <w:rFonts w:eastAsia="Times New Roman"/>
          <w:color w:val="000000"/>
          <w:sz w:val="24"/>
          <w:szCs w:val="24"/>
        </w:rPr>
        <w:t>where</w:t>
      </w:r>
      <w:proofErr w:type="gramEnd"/>
      <w:r w:rsidRPr="00F94672">
        <w:rPr>
          <w:rFonts w:eastAsia="Times New Roman"/>
          <w:color w:val="000000"/>
          <w:sz w:val="24"/>
          <w:szCs w:val="24"/>
        </w:rPr>
        <w:t xml:space="preserve">, </w:t>
      </w:r>
    </w:p>
    <w:p w14:paraId="530D1115" w14:textId="7ED1B825" w:rsidR="00BC6CB4" w:rsidRPr="00F94672" w:rsidRDefault="00BC6CB4" w:rsidP="00BC6CB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product</w:t>
      </w:r>
      <w:proofErr w:type="gramEnd"/>
      <w:r w:rsidRPr="00F94672">
        <w:rPr>
          <w:rFonts w:eastAsia="Times New Roman"/>
          <w:color w:val="000000"/>
          <w:sz w:val="24"/>
          <w:szCs w:val="24"/>
        </w:rPr>
        <w:t>&gt; is ‘</w:t>
      </w:r>
      <w:r>
        <w:rPr>
          <w:rFonts w:eastAsia="Times New Roman"/>
          <w:color w:val="000000"/>
          <w:sz w:val="24"/>
          <w:szCs w:val="24"/>
        </w:rPr>
        <w:t>s</w:t>
      </w:r>
      <w:r w:rsidRPr="00F94672">
        <w:rPr>
          <w:rFonts w:eastAsia="Times New Roman"/>
          <w:color w:val="000000"/>
          <w:sz w:val="24"/>
          <w:szCs w:val="24"/>
        </w:rPr>
        <w:t xml:space="preserve">si’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375544E5" w14:textId="77777777" w:rsidR="00BC6CB4" w:rsidRPr="00F94672" w:rsidRDefault="00BC6CB4" w:rsidP="00BC6CB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version</w:t>
      </w:r>
      <w:proofErr w:type="gramEnd"/>
      <w:r w:rsidRPr="00F94672">
        <w:rPr>
          <w:rFonts w:eastAsia="Times New Roman"/>
          <w:color w:val="000000"/>
          <w:sz w:val="24"/>
          <w:szCs w:val="24"/>
        </w:rPr>
        <w:t xml:space="preserve">&gt; is the product version number (for the initial release, this is v02r00 for final data, and v02r00-preliminary for preliminary version data), </w:t>
      </w:r>
    </w:p>
    <w:p w14:paraId="5D40DF1B" w14:textId="77777777" w:rsidR="00BC6CB4" w:rsidRPr="00F94672" w:rsidRDefault="00BC6CB4" w:rsidP="00BC6CB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type</w:t>
      </w:r>
      <w:proofErr w:type="gramEnd"/>
      <w:r w:rsidRPr="00F94672">
        <w:rPr>
          <w:rFonts w:eastAsia="Times New Roman"/>
          <w:color w:val="000000"/>
          <w:sz w:val="24"/>
          <w:szCs w:val="24"/>
        </w:rPr>
        <w:t>&gt; is type of time average (‘daily’ for daily data, ‘monthly’ for monthly averaged data, and ‘yearly’ for annually averaged data)</w:t>
      </w:r>
    </w:p>
    <w:p w14:paraId="1CBBE774" w14:textId="77777777" w:rsidR="00BC6CB4" w:rsidRPr="00F94672" w:rsidRDefault="00BC6CB4" w:rsidP="00BC6CB4">
      <w:pPr>
        <w:spacing w:after="0" w:line="240" w:lineRule="auto"/>
        <w:rPr>
          <w:rFonts w:eastAsia="Times New Roman"/>
          <w:color w:val="000000"/>
          <w:sz w:val="24"/>
          <w:szCs w:val="24"/>
        </w:rPr>
      </w:pPr>
      <w:proofErr w:type="gramStart"/>
      <w:r w:rsidRPr="00F94672">
        <w:rPr>
          <w:rFonts w:eastAsia="Times New Roman"/>
          <w:color w:val="000000"/>
          <w:sz w:val="24"/>
          <w:szCs w:val="24"/>
        </w:rPr>
        <w:t>s</w:t>
      </w:r>
      <w:proofErr w:type="gramEnd"/>
      <w:r w:rsidRPr="00F94672">
        <w:rPr>
          <w:rFonts w:eastAsia="Times New Roman"/>
          <w:color w:val="000000"/>
          <w:sz w:val="24"/>
          <w:szCs w:val="24"/>
        </w:rPr>
        <w:t>&lt;YYYYMMDD&gt; is the start year, month, and day of the data in the file,</w:t>
      </w:r>
    </w:p>
    <w:p w14:paraId="6FAAFC0B" w14:textId="77777777" w:rsidR="00BC6CB4" w:rsidRPr="00F94672" w:rsidRDefault="00BC6CB4" w:rsidP="00BC6CB4">
      <w:pPr>
        <w:spacing w:after="0" w:line="240" w:lineRule="auto"/>
        <w:rPr>
          <w:rFonts w:eastAsia="Times New Roman"/>
          <w:color w:val="000000"/>
          <w:sz w:val="24"/>
          <w:szCs w:val="24"/>
        </w:rPr>
      </w:pPr>
      <w:proofErr w:type="gramStart"/>
      <w:r w:rsidRPr="00F94672">
        <w:rPr>
          <w:rFonts w:eastAsia="Times New Roman"/>
          <w:color w:val="000000"/>
          <w:sz w:val="24"/>
          <w:szCs w:val="24"/>
        </w:rPr>
        <w:t>e</w:t>
      </w:r>
      <w:proofErr w:type="gramEnd"/>
      <w:r w:rsidRPr="00F94672">
        <w:rPr>
          <w:rFonts w:eastAsia="Times New Roman"/>
          <w:color w:val="000000"/>
          <w:sz w:val="24"/>
          <w:szCs w:val="24"/>
        </w:rPr>
        <w:t>&lt;YYYYMMDD&gt; is the end year, month, and day of the data in the file, and</w:t>
      </w:r>
    </w:p>
    <w:p w14:paraId="0D9426F6" w14:textId="77777777" w:rsidR="00BC6CB4" w:rsidRPr="00F94672" w:rsidRDefault="00BC6CB4" w:rsidP="00BC6CB4">
      <w:pPr>
        <w:spacing w:after="0" w:line="240" w:lineRule="auto"/>
        <w:rPr>
          <w:rFonts w:eastAsia="Times New Roman"/>
          <w:color w:val="000000"/>
          <w:sz w:val="24"/>
          <w:szCs w:val="24"/>
        </w:rPr>
      </w:pPr>
      <w:proofErr w:type="gramStart"/>
      <w:r w:rsidRPr="00F94672">
        <w:rPr>
          <w:rFonts w:eastAsia="Times New Roman"/>
          <w:color w:val="000000"/>
          <w:sz w:val="24"/>
          <w:szCs w:val="24"/>
        </w:rPr>
        <w:t>c</w:t>
      </w:r>
      <w:proofErr w:type="gramEnd"/>
      <w:r w:rsidRPr="00F94672">
        <w:rPr>
          <w:rFonts w:eastAsia="Times New Roman"/>
          <w:color w:val="000000"/>
          <w:sz w:val="24"/>
          <w:szCs w:val="24"/>
        </w:rPr>
        <w:t>&lt;YYYYMMDD&gt; is the creation of processing data of the file.</w:t>
      </w:r>
    </w:p>
    <w:p w14:paraId="632A4E25" w14:textId="7C9C24B9" w:rsidR="00F1421C" w:rsidRPr="00EB4903" w:rsidRDefault="00F1421C" w:rsidP="000F01DD">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71"/>
      <w:r w:rsidR="00085D6F" w:rsidRPr="00EB4903">
        <w:rPr>
          <w:rFonts w:asciiTheme="majorHAnsi" w:hAnsiTheme="majorHAnsi" w:cs="Arial"/>
          <w:b/>
          <w:sz w:val="22"/>
          <w:szCs w:val="22"/>
        </w:rPr>
        <w:t>4</w:t>
      </w:r>
      <w:r w:rsidR="009245C9">
        <w:rPr>
          <w:rFonts w:asciiTheme="majorHAnsi" w:hAnsiTheme="majorHAnsi" w:cs="Arial"/>
          <w:b/>
          <w:sz w:val="22"/>
          <w:szCs w:val="22"/>
        </w:rPr>
        <w:t>.</w:t>
      </w:r>
      <w:r w:rsidRPr="00EB4903">
        <w:rPr>
          <w:rFonts w:asciiTheme="majorHAnsi" w:hAnsiTheme="majorHAnsi" w:cs="Arial"/>
          <w:b/>
          <w:sz w:val="22"/>
          <w:szCs w:val="22"/>
        </w:rPr>
        <w:t xml:space="preserve"> </w:t>
      </w:r>
      <w:proofErr w:type="gramStart"/>
      <w:r w:rsidRPr="00EB4903">
        <w:rPr>
          <w:rFonts w:asciiTheme="majorHAnsi" w:hAnsiTheme="majorHAnsi" w:cs="Arial"/>
          <w:b/>
          <w:sz w:val="22"/>
          <w:szCs w:val="22"/>
        </w:rPr>
        <w:t xml:space="preserve">Structure of </w:t>
      </w:r>
      <w:r w:rsidR="00977E28">
        <w:rPr>
          <w:rFonts w:asciiTheme="majorHAnsi" w:hAnsiTheme="majorHAnsi" w:cs="Arial"/>
          <w:b/>
          <w:sz w:val="22"/>
          <w:szCs w:val="22"/>
        </w:rPr>
        <w:t>the Algorithm (</w:t>
      </w:r>
      <w:r w:rsidRPr="00EB4903">
        <w:rPr>
          <w:rFonts w:asciiTheme="majorHAnsi" w:hAnsiTheme="majorHAnsi" w:cs="Arial"/>
          <w:b/>
          <w:sz w:val="22"/>
          <w:szCs w:val="22"/>
        </w:rPr>
        <w:t>NRLSSI2</w:t>
      </w:r>
      <w:r w:rsidR="00977E28">
        <w:rPr>
          <w:rFonts w:asciiTheme="majorHAnsi" w:hAnsiTheme="majorHAnsi" w:cs="Arial"/>
          <w:b/>
          <w:sz w:val="22"/>
          <w:szCs w:val="22"/>
        </w:rPr>
        <w:t>)</w:t>
      </w:r>
      <w:r w:rsidRPr="00EB4903">
        <w:rPr>
          <w:rFonts w:asciiTheme="majorHAnsi" w:hAnsiTheme="majorHAnsi" w:cs="Arial"/>
          <w:b/>
          <w:sz w:val="22"/>
          <w:szCs w:val="22"/>
        </w:rPr>
        <w:t xml:space="preserve"> output for values of </w:t>
      </w:r>
      <w:r w:rsidR="00977E28">
        <w:rPr>
          <w:rFonts w:asciiTheme="majorHAnsi" w:hAnsiTheme="majorHAnsi" w:cs="Arial"/>
          <w:b/>
          <w:sz w:val="22"/>
          <w:szCs w:val="22"/>
        </w:rPr>
        <w:t>Solar Spectral Irradiance (</w:t>
      </w:r>
      <w:r w:rsidRPr="00EB4903">
        <w:rPr>
          <w:rFonts w:asciiTheme="majorHAnsi" w:hAnsiTheme="majorHAnsi" w:cs="Arial"/>
          <w:b/>
          <w:sz w:val="22"/>
          <w:szCs w:val="22"/>
        </w:rPr>
        <w:t>SSI</w:t>
      </w:r>
      <w:r w:rsidR="00977E28">
        <w:rPr>
          <w:rFonts w:asciiTheme="majorHAnsi" w:hAnsiTheme="majorHAnsi" w:cs="Arial"/>
          <w:b/>
          <w:sz w:val="22"/>
          <w:szCs w:val="22"/>
        </w:rPr>
        <w:t>)</w:t>
      </w:r>
      <w:r w:rsidRPr="00EB4903">
        <w:rPr>
          <w:rFonts w:asciiTheme="majorHAnsi" w:hAnsiTheme="majorHAnsi" w:cs="Arial"/>
          <w:b/>
          <w:sz w:val="22"/>
          <w:szCs w:val="22"/>
        </w:rPr>
        <w:t>.</w:t>
      </w:r>
      <w:proofErr w:type="gramEnd"/>
    </w:p>
    <w:tbl>
      <w:tblPr>
        <w:tblStyle w:val="TableGrid"/>
        <w:tblW w:w="0" w:type="auto"/>
        <w:tblInd w:w="198" w:type="dxa"/>
        <w:tblLayout w:type="fixed"/>
        <w:tblLook w:val="04A0" w:firstRow="1" w:lastRow="0" w:firstColumn="1" w:lastColumn="0" w:noHBand="0" w:noVBand="1"/>
      </w:tblPr>
      <w:tblGrid>
        <w:gridCol w:w="2070"/>
        <w:gridCol w:w="1370"/>
        <w:gridCol w:w="4120"/>
        <w:gridCol w:w="895"/>
        <w:gridCol w:w="923"/>
      </w:tblGrid>
      <w:tr w:rsidR="004D69A1" w:rsidRPr="00566978" w14:paraId="4D534B10" w14:textId="77777777" w:rsidTr="008A2105">
        <w:trPr>
          <w:trHeight w:val="845"/>
        </w:trPr>
        <w:tc>
          <w:tcPr>
            <w:tcW w:w="2070" w:type="dxa"/>
            <w:shd w:val="clear" w:color="auto" w:fill="D9D9D9"/>
          </w:tcPr>
          <w:p w14:paraId="704D79FA" w14:textId="3C6A5CFB"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1370" w:type="dxa"/>
            <w:shd w:val="clear" w:color="auto" w:fill="D9D9D9"/>
          </w:tcPr>
          <w:p w14:paraId="674D6AE6"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4120" w:type="dxa"/>
            <w:shd w:val="clear" w:color="auto" w:fill="D9D9D9"/>
          </w:tcPr>
          <w:p w14:paraId="200AD5CB"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895" w:type="dxa"/>
            <w:shd w:val="clear" w:color="auto" w:fill="D9D9D9"/>
          </w:tcPr>
          <w:p w14:paraId="5AB89739"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768E54AC"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4D69A1" w:rsidRPr="00566978" w14:paraId="67277F9E" w14:textId="77777777" w:rsidTr="008A2105">
        <w:trPr>
          <w:trHeight w:val="845"/>
        </w:trPr>
        <w:tc>
          <w:tcPr>
            <w:tcW w:w="2070" w:type="dxa"/>
          </w:tcPr>
          <w:p w14:paraId="08AABF2A" w14:textId="7157BAA5" w:rsidR="00F1421C" w:rsidRPr="008A2105" w:rsidRDefault="00F1421C" w:rsidP="00F1421C">
            <w:pPr>
              <w:pStyle w:val="CDRGuidance"/>
              <w:rPr>
                <w:rFonts w:asciiTheme="majorHAnsi" w:hAnsiTheme="majorHAnsi"/>
                <w:i w:val="0"/>
                <w:sz w:val="18"/>
                <w:szCs w:val="18"/>
              </w:rPr>
            </w:pPr>
            <w:r w:rsidRPr="008A2105">
              <w:rPr>
                <w:rFonts w:asciiTheme="majorHAnsi" w:hAnsiTheme="majorHAnsi"/>
                <w:i w:val="0"/>
                <w:sz w:val="18"/>
                <w:szCs w:val="18"/>
              </w:rPr>
              <w:t>SSI</w:t>
            </w:r>
          </w:p>
        </w:tc>
        <w:tc>
          <w:tcPr>
            <w:tcW w:w="1370" w:type="dxa"/>
          </w:tcPr>
          <w:p w14:paraId="1974560C" w14:textId="49F38B58" w:rsidR="00F1421C" w:rsidRPr="008A2105" w:rsidRDefault="00A128E4" w:rsidP="00EB4903">
            <w:pPr>
              <w:pStyle w:val="CDRGuidance"/>
              <w:rPr>
                <w:rFonts w:asciiTheme="majorHAnsi" w:hAnsiTheme="majorHAnsi"/>
                <w:i w:val="0"/>
                <w:sz w:val="18"/>
                <w:szCs w:val="18"/>
              </w:rPr>
            </w:pPr>
            <w:r w:rsidRPr="008A2105">
              <w:rPr>
                <w:rFonts w:asciiTheme="majorHAnsi" w:hAnsiTheme="majorHAnsi" w:cs="Monaco"/>
                <w:i w:val="0"/>
                <w:sz w:val="18"/>
                <w:szCs w:val="18"/>
              </w:rPr>
              <w:t>NOAA Fundamental Climate Data Record of Daily S</w:t>
            </w:r>
            <w:r w:rsidR="00D76191" w:rsidRPr="008A2105">
              <w:rPr>
                <w:rFonts w:asciiTheme="majorHAnsi" w:hAnsiTheme="majorHAnsi" w:cs="Monaco"/>
                <w:i w:val="0"/>
                <w:sz w:val="18"/>
                <w:szCs w:val="18"/>
              </w:rPr>
              <w:t xml:space="preserve">olar Spectral Irradiance </w:t>
            </w:r>
            <w:r w:rsidR="003F64FD" w:rsidRPr="008A2105">
              <w:rPr>
                <w:rFonts w:asciiTheme="majorHAnsi" w:hAnsiTheme="majorHAnsi" w:cs="Monaco"/>
                <w:i w:val="0"/>
                <w:sz w:val="18"/>
                <w:szCs w:val="18"/>
              </w:rPr>
              <w:t>(W m-2 nm-1)</w:t>
            </w:r>
          </w:p>
        </w:tc>
        <w:tc>
          <w:tcPr>
            <w:tcW w:w="4120" w:type="dxa"/>
          </w:tcPr>
          <w:p w14:paraId="1F15CF25" w14:textId="48ED6DD5" w:rsidR="00F1421C" w:rsidRPr="008A2105" w:rsidRDefault="003F64FD" w:rsidP="00F1421C">
            <w:pPr>
              <w:pStyle w:val="CDRGuidance"/>
              <w:rPr>
                <w:rFonts w:asciiTheme="majorHAnsi" w:hAnsiTheme="majorHAnsi"/>
                <w:i w:val="0"/>
                <w:sz w:val="18"/>
                <w:szCs w:val="18"/>
              </w:rPr>
            </w:pPr>
            <w:commentRangeStart w:id="72"/>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_incoming_shortwave_flux_per_unit_wavelength</w:t>
            </w:r>
            <w:commentRangeEnd w:id="72"/>
            <w:proofErr w:type="spellEnd"/>
            <w:r w:rsidRPr="008A2105">
              <w:rPr>
                <w:rStyle w:val="CommentReference"/>
                <w:rFonts w:ascii="Arial" w:hAnsi="Arial"/>
                <w:i w:val="0"/>
                <w:sz w:val="18"/>
                <w:szCs w:val="18"/>
              </w:rPr>
              <w:commentReference w:id="72"/>
            </w:r>
          </w:p>
        </w:tc>
        <w:tc>
          <w:tcPr>
            <w:tcW w:w="895" w:type="dxa"/>
          </w:tcPr>
          <w:p w14:paraId="22B88E8B" w14:textId="6B5D8D6F" w:rsidR="00F1421C" w:rsidRPr="008A2105" w:rsidRDefault="00696365" w:rsidP="00F1421C">
            <w:pPr>
              <w:pStyle w:val="CDRGuidance"/>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r w:rsidRPr="008A2105">
              <w:rPr>
                <w:rFonts w:asciiTheme="majorHAnsi" w:hAnsiTheme="majorHAnsi"/>
                <w:i w:val="0"/>
                <w:sz w:val="18"/>
                <w:szCs w:val="18"/>
              </w:rPr>
              <w:t xml:space="preserve"> </w:t>
            </w:r>
            <w:r w:rsidR="00170875" w:rsidRPr="008A2105">
              <w:rPr>
                <w:rFonts w:asciiTheme="majorHAnsi" w:hAnsiTheme="majorHAnsi"/>
                <w:i w:val="0"/>
                <w:sz w:val="18"/>
                <w:szCs w:val="18"/>
              </w:rPr>
              <w:t>nm</w:t>
            </w:r>
            <w:r w:rsidRPr="008A2105">
              <w:rPr>
                <w:rFonts w:asciiTheme="majorHAnsi" w:hAnsiTheme="majorHAnsi"/>
                <w:i w:val="0"/>
                <w:sz w:val="18"/>
                <w:szCs w:val="18"/>
                <w:vertAlign w:val="superscript"/>
              </w:rPr>
              <w:t>-1</w:t>
            </w:r>
          </w:p>
        </w:tc>
        <w:tc>
          <w:tcPr>
            <w:tcW w:w="923" w:type="dxa"/>
          </w:tcPr>
          <w:p w14:paraId="1D4124A5" w14:textId="56C67166" w:rsidR="00F1421C" w:rsidRPr="008A2105" w:rsidRDefault="00170875" w:rsidP="00F1421C">
            <w:pPr>
              <w:pStyle w:val="CDRGuidance"/>
              <w:rPr>
                <w:rFonts w:asciiTheme="majorHAnsi" w:hAnsiTheme="majorHAnsi"/>
                <w:i w:val="0"/>
                <w:sz w:val="18"/>
                <w:szCs w:val="18"/>
              </w:rPr>
            </w:pPr>
            <w:r w:rsidRPr="008A2105">
              <w:rPr>
                <w:rFonts w:asciiTheme="majorHAnsi" w:hAnsiTheme="majorHAnsi"/>
                <w:i w:val="0"/>
                <w:sz w:val="18"/>
                <w:szCs w:val="18"/>
              </w:rPr>
              <w:t>-99.0</w:t>
            </w:r>
          </w:p>
        </w:tc>
      </w:tr>
      <w:tr w:rsidR="004D69A1" w:rsidRPr="00566978" w14:paraId="20A46DB4" w14:textId="77777777" w:rsidTr="008A2105">
        <w:trPr>
          <w:trHeight w:val="563"/>
        </w:trPr>
        <w:tc>
          <w:tcPr>
            <w:tcW w:w="2070" w:type="dxa"/>
          </w:tcPr>
          <w:p w14:paraId="4F18E440" w14:textId="3ECAB992" w:rsidR="00192C56" w:rsidRPr="008A2105" w:rsidRDefault="00511DB6" w:rsidP="00F1421C">
            <w:pPr>
              <w:pStyle w:val="CDRGuidance"/>
              <w:rPr>
                <w:rFonts w:asciiTheme="majorHAnsi" w:hAnsiTheme="majorHAnsi"/>
                <w:i w:val="0"/>
                <w:sz w:val="18"/>
                <w:szCs w:val="18"/>
              </w:rPr>
            </w:pPr>
            <w:r w:rsidRPr="008A2105">
              <w:rPr>
                <w:rFonts w:asciiTheme="majorHAnsi" w:hAnsiTheme="majorHAnsi"/>
                <w:i w:val="0"/>
                <w:sz w:val="18"/>
                <w:szCs w:val="18"/>
              </w:rPr>
              <w:t>w</w:t>
            </w:r>
            <w:r w:rsidR="00192C56" w:rsidRPr="008A2105">
              <w:rPr>
                <w:rFonts w:asciiTheme="majorHAnsi" w:hAnsiTheme="majorHAnsi"/>
                <w:i w:val="0"/>
                <w:sz w:val="18"/>
                <w:szCs w:val="18"/>
              </w:rPr>
              <w:t>avelength</w:t>
            </w:r>
          </w:p>
        </w:tc>
        <w:tc>
          <w:tcPr>
            <w:tcW w:w="1370" w:type="dxa"/>
          </w:tcPr>
          <w:p w14:paraId="08F94B03" w14:textId="36EE2D96" w:rsidR="00192C56" w:rsidRPr="008A2105" w:rsidRDefault="00192C56" w:rsidP="00F1421C">
            <w:pPr>
              <w:pStyle w:val="CDRGuidance"/>
              <w:rPr>
                <w:rFonts w:asciiTheme="majorHAnsi" w:hAnsiTheme="majorHAnsi"/>
                <w:i w:val="0"/>
                <w:sz w:val="18"/>
                <w:szCs w:val="18"/>
              </w:rPr>
            </w:pPr>
            <w:r w:rsidRPr="008A2105">
              <w:rPr>
                <w:rFonts w:asciiTheme="majorHAnsi" w:hAnsiTheme="majorHAnsi"/>
                <w:i w:val="0"/>
                <w:sz w:val="18"/>
                <w:szCs w:val="18"/>
              </w:rPr>
              <w:t>Wavelength grid center</w:t>
            </w:r>
          </w:p>
        </w:tc>
        <w:tc>
          <w:tcPr>
            <w:tcW w:w="4120" w:type="dxa"/>
          </w:tcPr>
          <w:p w14:paraId="5EBF6ACF" w14:textId="023DF8CC" w:rsidR="00192C56" w:rsidRPr="008A2105" w:rsidRDefault="00511DB6" w:rsidP="00F1421C">
            <w:pPr>
              <w:pStyle w:val="CDRGuidance"/>
              <w:rPr>
                <w:rFonts w:asciiTheme="majorHAnsi" w:hAnsiTheme="majorHAnsi"/>
                <w:i w:val="0"/>
                <w:sz w:val="18"/>
                <w:szCs w:val="18"/>
              </w:rPr>
            </w:pPr>
            <w:r w:rsidRPr="008A2105">
              <w:rPr>
                <w:rFonts w:asciiTheme="majorHAnsi" w:hAnsiTheme="majorHAnsi"/>
                <w:i w:val="0"/>
                <w:sz w:val="18"/>
                <w:szCs w:val="18"/>
              </w:rPr>
              <w:t>radiation_wavelength</w:t>
            </w:r>
          </w:p>
        </w:tc>
        <w:tc>
          <w:tcPr>
            <w:tcW w:w="895" w:type="dxa"/>
          </w:tcPr>
          <w:p w14:paraId="7071744B" w14:textId="6A579E6B" w:rsidR="00192C56" w:rsidRPr="008A2105" w:rsidRDefault="00192C56" w:rsidP="00F1421C">
            <w:pPr>
              <w:pStyle w:val="CDRGuidance"/>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4B874D11" w14:textId="320AADE9" w:rsidR="00192C56" w:rsidRPr="008A2105" w:rsidRDefault="00192C56" w:rsidP="00F1421C">
            <w:pPr>
              <w:pStyle w:val="CDRGuidance"/>
              <w:rPr>
                <w:rFonts w:asciiTheme="majorHAnsi" w:hAnsiTheme="majorHAnsi"/>
                <w:i w:val="0"/>
                <w:sz w:val="18"/>
                <w:szCs w:val="18"/>
              </w:rPr>
            </w:pPr>
            <w:r w:rsidRPr="008A2105">
              <w:rPr>
                <w:rFonts w:asciiTheme="majorHAnsi" w:hAnsiTheme="majorHAnsi"/>
                <w:i w:val="0"/>
                <w:sz w:val="18"/>
                <w:szCs w:val="18"/>
              </w:rPr>
              <w:t>N/A</w:t>
            </w:r>
          </w:p>
        </w:tc>
      </w:tr>
      <w:tr w:rsidR="004D69A1" w:rsidRPr="00566978" w14:paraId="7EB3DB61" w14:textId="77777777" w:rsidTr="008A2105">
        <w:trPr>
          <w:trHeight w:val="563"/>
        </w:trPr>
        <w:tc>
          <w:tcPr>
            <w:tcW w:w="2070" w:type="dxa"/>
          </w:tcPr>
          <w:p w14:paraId="29637C93" w14:textId="73293A86" w:rsidR="00192C56" w:rsidRPr="008A2105" w:rsidRDefault="00511DB6" w:rsidP="00F1421C">
            <w:pPr>
              <w:pStyle w:val="CDRGuidance"/>
              <w:rPr>
                <w:rFonts w:asciiTheme="majorHAnsi" w:hAnsiTheme="majorHAnsi"/>
                <w:i w:val="0"/>
                <w:sz w:val="18"/>
                <w:szCs w:val="18"/>
              </w:rPr>
            </w:pPr>
            <w:r w:rsidRPr="008A2105">
              <w:rPr>
                <w:rFonts w:asciiTheme="majorHAnsi" w:hAnsiTheme="majorHAnsi"/>
                <w:i w:val="0"/>
                <w:sz w:val="18"/>
                <w:szCs w:val="18"/>
              </w:rPr>
              <w:t>w</w:t>
            </w:r>
            <w:r w:rsidR="00192C56" w:rsidRPr="008A2105">
              <w:rPr>
                <w:rFonts w:asciiTheme="majorHAnsi" w:hAnsiTheme="majorHAnsi"/>
                <w:i w:val="0"/>
                <w:sz w:val="18"/>
                <w:szCs w:val="18"/>
              </w:rPr>
              <w:t>avelength</w:t>
            </w:r>
            <w:r w:rsidRPr="008A2105">
              <w:rPr>
                <w:rFonts w:asciiTheme="majorHAnsi" w:hAnsiTheme="majorHAnsi"/>
                <w:i w:val="0"/>
                <w:sz w:val="18"/>
                <w:szCs w:val="18"/>
              </w:rPr>
              <w:t>_band_width</w:t>
            </w:r>
          </w:p>
        </w:tc>
        <w:tc>
          <w:tcPr>
            <w:tcW w:w="1370" w:type="dxa"/>
          </w:tcPr>
          <w:p w14:paraId="68AEE17A" w14:textId="7ECA1A58" w:rsidR="00192C56" w:rsidRPr="008A2105" w:rsidRDefault="00192C56" w:rsidP="00F1421C">
            <w:pPr>
              <w:pStyle w:val="CDRGuidance"/>
              <w:rPr>
                <w:rFonts w:asciiTheme="majorHAnsi" w:hAnsiTheme="majorHAnsi"/>
                <w:i w:val="0"/>
                <w:sz w:val="18"/>
                <w:szCs w:val="18"/>
              </w:rPr>
            </w:pPr>
            <w:r w:rsidRPr="008A2105">
              <w:rPr>
                <w:rFonts w:asciiTheme="majorHAnsi" w:hAnsiTheme="majorHAnsi"/>
                <w:i w:val="0"/>
                <w:sz w:val="18"/>
                <w:szCs w:val="18"/>
              </w:rPr>
              <w:t>Wavelength band</w:t>
            </w:r>
            <w:r w:rsidR="00511DB6" w:rsidRPr="008A2105">
              <w:rPr>
                <w:rFonts w:asciiTheme="majorHAnsi" w:hAnsiTheme="majorHAnsi"/>
                <w:i w:val="0"/>
                <w:sz w:val="18"/>
                <w:szCs w:val="18"/>
              </w:rPr>
              <w:t xml:space="preserve"> width</w:t>
            </w:r>
            <w:r w:rsidRPr="008A2105">
              <w:rPr>
                <w:rFonts w:asciiTheme="majorHAnsi" w:hAnsiTheme="majorHAnsi"/>
                <w:i w:val="0"/>
                <w:sz w:val="18"/>
                <w:szCs w:val="18"/>
              </w:rPr>
              <w:t xml:space="preserve">. Centered on </w:t>
            </w:r>
            <w:r w:rsidR="00511DB6" w:rsidRPr="008A2105">
              <w:rPr>
                <w:rFonts w:asciiTheme="majorHAnsi" w:hAnsiTheme="majorHAnsi"/>
                <w:i w:val="0"/>
                <w:sz w:val="18"/>
                <w:szCs w:val="18"/>
              </w:rPr>
              <w:t>w</w:t>
            </w:r>
            <w:r w:rsidRPr="008A2105">
              <w:rPr>
                <w:rFonts w:asciiTheme="majorHAnsi" w:hAnsiTheme="majorHAnsi"/>
                <w:i w:val="0"/>
                <w:sz w:val="18"/>
                <w:szCs w:val="18"/>
              </w:rPr>
              <w:t>avelength</w:t>
            </w:r>
            <w:r w:rsidR="00511DB6" w:rsidRPr="008A2105">
              <w:rPr>
                <w:rFonts w:asciiTheme="majorHAnsi" w:hAnsiTheme="majorHAnsi"/>
                <w:i w:val="0"/>
                <w:sz w:val="18"/>
                <w:szCs w:val="18"/>
              </w:rPr>
              <w:t>.</w:t>
            </w:r>
          </w:p>
        </w:tc>
        <w:tc>
          <w:tcPr>
            <w:tcW w:w="4120" w:type="dxa"/>
          </w:tcPr>
          <w:p w14:paraId="180CE981" w14:textId="0FB71221" w:rsidR="00192C56" w:rsidRPr="008A2105" w:rsidRDefault="00192C56" w:rsidP="00F1421C">
            <w:pPr>
              <w:pStyle w:val="CDRGuidance"/>
              <w:rPr>
                <w:rFonts w:asciiTheme="majorHAnsi" w:hAnsiTheme="majorHAnsi"/>
                <w:i w:val="0"/>
                <w:sz w:val="18"/>
                <w:szCs w:val="18"/>
              </w:rPr>
            </w:pPr>
          </w:p>
        </w:tc>
        <w:tc>
          <w:tcPr>
            <w:tcW w:w="895" w:type="dxa"/>
          </w:tcPr>
          <w:p w14:paraId="4266A7B8" w14:textId="21547BB8" w:rsidR="00192C56" w:rsidRPr="008A2105" w:rsidRDefault="00192C56" w:rsidP="00F1421C">
            <w:pPr>
              <w:pStyle w:val="CDRGuidance"/>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773D1DF9" w14:textId="2D081AE7" w:rsidR="00192C56" w:rsidRPr="008A2105" w:rsidRDefault="00192C56" w:rsidP="00F1421C">
            <w:pPr>
              <w:pStyle w:val="CDRGuidance"/>
              <w:rPr>
                <w:rFonts w:asciiTheme="majorHAnsi" w:hAnsiTheme="majorHAnsi"/>
                <w:i w:val="0"/>
                <w:sz w:val="18"/>
                <w:szCs w:val="18"/>
              </w:rPr>
            </w:pPr>
            <w:r w:rsidRPr="008A2105">
              <w:rPr>
                <w:rFonts w:asciiTheme="majorHAnsi" w:hAnsiTheme="majorHAnsi"/>
                <w:i w:val="0"/>
                <w:sz w:val="18"/>
                <w:szCs w:val="18"/>
              </w:rPr>
              <w:t>N/A</w:t>
            </w:r>
          </w:p>
        </w:tc>
      </w:tr>
      <w:tr w:rsidR="004D69A1" w:rsidRPr="00566978" w14:paraId="024A6C56" w14:textId="77777777" w:rsidTr="008A2105">
        <w:trPr>
          <w:trHeight w:val="563"/>
        </w:trPr>
        <w:tc>
          <w:tcPr>
            <w:tcW w:w="2070" w:type="dxa"/>
          </w:tcPr>
          <w:p w14:paraId="738F5473" w14:textId="24202BF2" w:rsidR="00F94036" w:rsidRPr="008A2105" w:rsidRDefault="00F94036" w:rsidP="00F1421C">
            <w:pPr>
              <w:pStyle w:val="CDRGuidance"/>
              <w:rPr>
                <w:rFonts w:asciiTheme="majorHAnsi" w:hAnsiTheme="majorHAnsi"/>
                <w:i w:val="0"/>
                <w:sz w:val="18"/>
                <w:szCs w:val="18"/>
              </w:rPr>
            </w:pPr>
            <w:r w:rsidRPr="008A2105">
              <w:rPr>
                <w:rFonts w:asciiTheme="majorHAnsi" w:hAnsiTheme="majorHAnsi"/>
                <w:i w:val="0"/>
                <w:sz w:val="18"/>
                <w:szCs w:val="18"/>
              </w:rPr>
              <w:t>TSI</w:t>
            </w:r>
          </w:p>
        </w:tc>
        <w:tc>
          <w:tcPr>
            <w:tcW w:w="1370" w:type="dxa"/>
          </w:tcPr>
          <w:p w14:paraId="5CA7AF45" w14:textId="754FDAED" w:rsidR="00F94036" w:rsidRPr="008A2105" w:rsidRDefault="00F94036" w:rsidP="002D7261">
            <w:pPr>
              <w:pStyle w:val="CDRGuidance"/>
              <w:rPr>
                <w:rFonts w:asciiTheme="majorHAnsi" w:hAnsiTheme="majorHAnsi"/>
                <w:i w:val="0"/>
                <w:sz w:val="18"/>
                <w:szCs w:val="18"/>
              </w:rPr>
            </w:pPr>
            <w:r w:rsidRPr="008A2105">
              <w:rPr>
                <w:rFonts w:asciiTheme="majorHAnsi" w:hAnsiTheme="majorHAnsi" w:cs="Monaco"/>
                <w:i w:val="0"/>
                <w:sz w:val="18"/>
                <w:szCs w:val="18"/>
              </w:rPr>
              <w:t>NOAA Fundamental Climate Data Record of Dai</w:t>
            </w:r>
            <w:r w:rsidR="00B2339C" w:rsidRPr="008A2105">
              <w:rPr>
                <w:rFonts w:asciiTheme="majorHAnsi" w:hAnsiTheme="majorHAnsi" w:cs="Monaco"/>
                <w:i w:val="0"/>
                <w:sz w:val="18"/>
                <w:szCs w:val="18"/>
              </w:rPr>
              <w:t xml:space="preserve">ly Total Solar </w:t>
            </w:r>
            <w:r w:rsidR="00B2339C" w:rsidRPr="008A2105">
              <w:rPr>
                <w:rFonts w:asciiTheme="majorHAnsi" w:hAnsiTheme="majorHAnsi" w:cs="Monaco"/>
                <w:i w:val="0"/>
                <w:sz w:val="18"/>
                <w:szCs w:val="18"/>
              </w:rPr>
              <w:lastRenderedPageBreak/>
              <w:t xml:space="preserve">Irradiance </w:t>
            </w:r>
            <w:r w:rsidR="0044217A" w:rsidRPr="008A2105">
              <w:rPr>
                <w:rFonts w:asciiTheme="majorHAnsi" w:hAnsiTheme="majorHAnsi" w:cs="Monaco"/>
                <w:i w:val="0"/>
                <w:sz w:val="18"/>
                <w:szCs w:val="18"/>
              </w:rPr>
              <w:t>(W m-2)</w:t>
            </w:r>
          </w:p>
        </w:tc>
        <w:tc>
          <w:tcPr>
            <w:tcW w:w="4120" w:type="dxa"/>
          </w:tcPr>
          <w:p w14:paraId="27FBCEB2" w14:textId="36396F95" w:rsidR="00F94036" w:rsidRPr="008A2105" w:rsidRDefault="00F94036" w:rsidP="00F1421C">
            <w:pPr>
              <w:pStyle w:val="CDRGuidance"/>
              <w:rPr>
                <w:rFonts w:asciiTheme="majorHAnsi" w:hAnsiTheme="majorHAnsi"/>
                <w:i w:val="0"/>
                <w:sz w:val="18"/>
                <w:szCs w:val="18"/>
              </w:rPr>
            </w:pPr>
            <w:proofErr w:type="spellStart"/>
            <w:proofErr w:type="gramStart"/>
            <w:r w:rsidRPr="008A2105">
              <w:rPr>
                <w:rFonts w:asciiTheme="majorHAnsi" w:hAnsiTheme="majorHAnsi"/>
                <w:i w:val="0"/>
                <w:sz w:val="18"/>
                <w:szCs w:val="18"/>
              </w:rPr>
              <w:lastRenderedPageBreak/>
              <w:t>toa</w:t>
            </w:r>
            <w:proofErr w:type="gramEnd"/>
            <w:r w:rsidRPr="008A2105">
              <w:rPr>
                <w:rFonts w:asciiTheme="majorHAnsi" w:hAnsiTheme="majorHAnsi"/>
                <w:i w:val="0"/>
                <w:sz w:val="18"/>
                <w:szCs w:val="18"/>
              </w:rPr>
              <w:t>_incoming_shortwave_flux</w:t>
            </w:r>
            <w:proofErr w:type="spellEnd"/>
          </w:p>
        </w:tc>
        <w:tc>
          <w:tcPr>
            <w:tcW w:w="895" w:type="dxa"/>
          </w:tcPr>
          <w:p w14:paraId="02355A56" w14:textId="730530B7" w:rsidR="00F94036" w:rsidRPr="008A2105" w:rsidRDefault="00696365" w:rsidP="00F1421C">
            <w:pPr>
              <w:pStyle w:val="CDRGuidance"/>
              <w:rPr>
                <w:rFonts w:asciiTheme="majorHAnsi" w:hAnsiTheme="majorHAnsi"/>
                <w:i w:val="0"/>
                <w:sz w:val="18"/>
                <w:szCs w:val="18"/>
              </w:rPr>
            </w:pPr>
            <w:r w:rsidRPr="008A2105">
              <w:rPr>
                <w:rFonts w:asciiTheme="majorHAnsi" w:hAnsiTheme="majorHAnsi"/>
                <w:i w:val="0"/>
                <w:sz w:val="18"/>
                <w:szCs w:val="18"/>
              </w:rPr>
              <w:t xml:space="preserve">W </w:t>
            </w:r>
            <w:r w:rsidR="00F94036" w:rsidRPr="008A2105">
              <w:rPr>
                <w:rFonts w:asciiTheme="majorHAnsi" w:hAnsiTheme="majorHAnsi"/>
                <w:i w:val="0"/>
                <w:sz w:val="18"/>
                <w:szCs w:val="18"/>
              </w:rPr>
              <w:t>m</w:t>
            </w:r>
            <w:r w:rsidRPr="008A2105">
              <w:rPr>
                <w:rFonts w:asciiTheme="majorHAnsi" w:hAnsiTheme="majorHAnsi"/>
                <w:i w:val="0"/>
                <w:sz w:val="18"/>
                <w:szCs w:val="18"/>
                <w:vertAlign w:val="superscript"/>
              </w:rPr>
              <w:t>-</w:t>
            </w:r>
            <w:r w:rsidR="00F94036" w:rsidRPr="008A2105">
              <w:rPr>
                <w:rFonts w:asciiTheme="majorHAnsi" w:hAnsiTheme="majorHAnsi"/>
                <w:i w:val="0"/>
                <w:sz w:val="18"/>
                <w:szCs w:val="18"/>
                <w:vertAlign w:val="superscript"/>
              </w:rPr>
              <w:t>2</w:t>
            </w:r>
          </w:p>
        </w:tc>
        <w:tc>
          <w:tcPr>
            <w:tcW w:w="923" w:type="dxa"/>
          </w:tcPr>
          <w:p w14:paraId="53D73649" w14:textId="7911AE84" w:rsidR="00F94036" w:rsidRPr="008A2105" w:rsidRDefault="00F94036" w:rsidP="00F1421C">
            <w:pPr>
              <w:pStyle w:val="CDRGuidance"/>
              <w:rPr>
                <w:rFonts w:asciiTheme="majorHAnsi" w:hAnsiTheme="majorHAnsi"/>
                <w:i w:val="0"/>
                <w:sz w:val="18"/>
                <w:szCs w:val="18"/>
              </w:rPr>
            </w:pPr>
            <w:r w:rsidRPr="008A2105">
              <w:rPr>
                <w:rFonts w:asciiTheme="majorHAnsi" w:hAnsiTheme="majorHAnsi"/>
                <w:i w:val="0"/>
                <w:sz w:val="18"/>
                <w:szCs w:val="18"/>
              </w:rPr>
              <w:t>-99.0</w:t>
            </w:r>
          </w:p>
        </w:tc>
      </w:tr>
      <w:tr w:rsidR="004D69A1" w:rsidRPr="00566978" w14:paraId="3D458FAE" w14:textId="77777777" w:rsidTr="008A2105">
        <w:trPr>
          <w:trHeight w:val="563"/>
        </w:trPr>
        <w:tc>
          <w:tcPr>
            <w:tcW w:w="2070" w:type="dxa"/>
          </w:tcPr>
          <w:p w14:paraId="65B93B28" w14:textId="30A5E2F9" w:rsidR="0044217A" w:rsidRPr="00544D3F" w:rsidRDefault="0044217A" w:rsidP="00F1421C">
            <w:pPr>
              <w:pStyle w:val="CDRGuidance"/>
              <w:rPr>
                <w:rFonts w:asciiTheme="majorHAnsi" w:hAnsiTheme="majorHAnsi"/>
                <w:i w:val="0"/>
                <w:sz w:val="18"/>
                <w:szCs w:val="18"/>
              </w:rPr>
            </w:pPr>
            <w:r w:rsidRPr="00544D3F">
              <w:rPr>
                <w:rFonts w:asciiTheme="majorHAnsi" w:hAnsiTheme="majorHAnsi"/>
                <w:i w:val="0"/>
                <w:sz w:val="18"/>
                <w:szCs w:val="18"/>
              </w:rPr>
              <w:lastRenderedPageBreak/>
              <w:t>TSI_UNC</w:t>
            </w:r>
          </w:p>
        </w:tc>
        <w:tc>
          <w:tcPr>
            <w:tcW w:w="1370" w:type="dxa"/>
          </w:tcPr>
          <w:p w14:paraId="0E1F4E91" w14:textId="35E831D1" w:rsidR="0044217A" w:rsidRPr="00544D3F" w:rsidRDefault="0044217A" w:rsidP="002D7261">
            <w:pPr>
              <w:pStyle w:val="CDRGuidance"/>
              <w:rPr>
                <w:rFonts w:asciiTheme="majorHAnsi" w:hAnsiTheme="majorHAnsi" w:cs="Monaco"/>
                <w:i w:val="0"/>
                <w:sz w:val="18"/>
                <w:szCs w:val="18"/>
              </w:rPr>
            </w:pPr>
            <w:r w:rsidRPr="00544D3F">
              <w:rPr>
                <w:rFonts w:asciiTheme="majorHAnsi" w:hAnsiTheme="majorHAnsi" w:cs="Monaco"/>
                <w:i w:val="0"/>
                <w:sz w:val="18"/>
                <w:szCs w:val="18"/>
              </w:rPr>
              <w:t>Uncertainty in Daily Total Solar Irradiance (W m-2)</w:t>
            </w:r>
          </w:p>
        </w:tc>
        <w:tc>
          <w:tcPr>
            <w:tcW w:w="4120" w:type="dxa"/>
          </w:tcPr>
          <w:p w14:paraId="6215CCC4" w14:textId="77777777" w:rsidR="0044217A" w:rsidRPr="00544D3F" w:rsidRDefault="0044217A" w:rsidP="00F1421C">
            <w:pPr>
              <w:pStyle w:val="CDRGuidance"/>
              <w:rPr>
                <w:rFonts w:asciiTheme="majorHAnsi" w:hAnsiTheme="majorHAnsi"/>
                <w:i w:val="0"/>
                <w:sz w:val="18"/>
                <w:szCs w:val="18"/>
              </w:rPr>
            </w:pPr>
          </w:p>
        </w:tc>
        <w:tc>
          <w:tcPr>
            <w:tcW w:w="895" w:type="dxa"/>
          </w:tcPr>
          <w:p w14:paraId="795D6EF7" w14:textId="27CBFBC4" w:rsidR="0044217A" w:rsidRPr="00544D3F" w:rsidRDefault="0044217A" w:rsidP="00F1421C">
            <w:pPr>
              <w:pStyle w:val="CDRGuidance"/>
              <w:rPr>
                <w:rFonts w:asciiTheme="majorHAnsi" w:hAnsiTheme="majorHAnsi"/>
                <w:i w:val="0"/>
                <w:sz w:val="18"/>
                <w:szCs w:val="18"/>
              </w:rPr>
            </w:pPr>
            <w:r w:rsidRPr="00544D3F">
              <w:rPr>
                <w:rFonts w:asciiTheme="majorHAnsi" w:hAnsiTheme="majorHAnsi"/>
                <w:i w:val="0"/>
                <w:sz w:val="18"/>
                <w:szCs w:val="18"/>
              </w:rPr>
              <w:t>W m-2</w:t>
            </w:r>
          </w:p>
        </w:tc>
        <w:tc>
          <w:tcPr>
            <w:tcW w:w="923" w:type="dxa"/>
          </w:tcPr>
          <w:p w14:paraId="1076EBED" w14:textId="578643B3" w:rsidR="0044217A" w:rsidRPr="00544D3F" w:rsidRDefault="0044217A" w:rsidP="00F1421C">
            <w:pPr>
              <w:pStyle w:val="CDRGuidance"/>
              <w:rPr>
                <w:rFonts w:asciiTheme="majorHAnsi" w:hAnsiTheme="majorHAnsi"/>
                <w:i w:val="0"/>
                <w:sz w:val="18"/>
                <w:szCs w:val="18"/>
              </w:rPr>
            </w:pPr>
            <w:r w:rsidRPr="00544D3F">
              <w:rPr>
                <w:rFonts w:asciiTheme="majorHAnsi" w:hAnsiTheme="majorHAnsi"/>
                <w:i w:val="0"/>
                <w:sz w:val="18"/>
                <w:szCs w:val="18"/>
              </w:rPr>
              <w:t>-99.0</w:t>
            </w:r>
          </w:p>
        </w:tc>
      </w:tr>
      <w:tr w:rsidR="004D69A1" w:rsidRPr="00566978" w14:paraId="0301AF12" w14:textId="77777777" w:rsidTr="008A2105">
        <w:trPr>
          <w:trHeight w:val="563"/>
        </w:trPr>
        <w:tc>
          <w:tcPr>
            <w:tcW w:w="2070" w:type="dxa"/>
          </w:tcPr>
          <w:p w14:paraId="0FE31669" w14:textId="72A5EEBF" w:rsidR="0044217A" w:rsidRPr="00544D3F" w:rsidRDefault="0044217A" w:rsidP="00F1421C">
            <w:pPr>
              <w:pStyle w:val="CDRGuidance"/>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1370" w:type="dxa"/>
          </w:tcPr>
          <w:p w14:paraId="15DF7F9B" w14:textId="68FC1542" w:rsidR="0044217A" w:rsidRPr="00544D3F" w:rsidRDefault="0044217A" w:rsidP="002D7261">
            <w:pPr>
              <w:pStyle w:val="CDRGuidance"/>
              <w:rPr>
                <w:rFonts w:asciiTheme="majorHAnsi" w:hAnsiTheme="majorHAnsi" w:cs="Monaco"/>
                <w:i w:val="0"/>
                <w:sz w:val="18"/>
                <w:szCs w:val="18"/>
              </w:rPr>
            </w:pPr>
            <w:proofErr w:type="gramStart"/>
            <w:r w:rsidRPr="00544D3F">
              <w:rPr>
                <w:rFonts w:asciiTheme="majorHAnsi" w:hAnsiTheme="majorHAnsi" w:cs="Monaco"/>
                <w:i w:val="0"/>
                <w:sz w:val="18"/>
                <w:szCs w:val="18"/>
              </w:rPr>
              <w:t>days</w:t>
            </w:r>
            <w:proofErr w:type="gramEnd"/>
            <w:r w:rsidRPr="00544D3F">
              <w:rPr>
                <w:rFonts w:asciiTheme="majorHAnsi" w:hAnsiTheme="majorHAnsi" w:cs="Monaco"/>
                <w:i w:val="0"/>
                <w:sz w:val="18"/>
                <w:szCs w:val="18"/>
              </w:rPr>
              <w:t xml:space="preserve"> since 1610-01-01 00:00:00.0</w:t>
            </w:r>
          </w:p>
        </w:tc>
        <w:tc>
          <w:tcPr>
            <w:tcW w:w="4120" w:type="dxa"/>
          </w:tcPr>
          <w:p w14:paraId="3A2F1F65" w14:textId="29C86E7A" w:rsidR="0044217A" w:rsidRPr="00544D3F" w:rsidRDefault="0044217A" w:rsidP="00F1421C">
            <w:pPr>
              <w:pStyle w:val="CDRGuidance"/>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895" w:type="dxa"/>
          </w:tcPr>
          <w:p w14:paraId="3CD44779" w14:textId="77777777" w:rsidR="0044217A" w:rsidRPr="00544D3F" w:rsidRDefault="0044217A" w:rsidP="00F1421C">
            <w:pPr>
              <w:pStyle w:val="CDRGuidance"/>
              <w:rPr>
                <w:rFonts w:asciiTheme="majorHAnsi" w:hAnsiTheme="majorHAnsi"/>
                <w:i w:val="0"/>
                <w:sz w:val="18"/>
                <w:szCs w:val="18"/>
              </w:rPr>
            </w:pPr>
          </w:p>
        </w:tc>
        <w:tc>
          <w:tcPr>
            <w:tcW w:w="923" w:type="dxa"/>
          </w:tcPr>
          <w:p w14:paraId="36C6C85F" w14:textId="753030FA" w:rsidR="0044217A" w:rsidRPr="00544D3F" w:rsidRDefault="0044217A" w:rsidP="00F1421C">
            <w:pPr>
              <w:pStyle w:val="CDRGuidance"/>
              <w:rPr>
                <w:rFonts w:asciiTheme="majorHAnsi" w:hAnsiTheme="majorHAnsi"/>
                <w:i w:val="0"/>
                <w:sz w:val="18"/>
                <w:szCs w:val="18"/>
              </w:rPr>
            </w:pPr>
            <w:r w:rsidRPr="00544D3F">
              <w:rPr>
                <w:rFonts w:asciiTheme="majorHAnsi" w:hAnsiTheme="majorHAnsi"/>
                <w:i w:val="0"/>
                <w:sz w:val="18"/>
                <w:szCs w:val="18"/>
              </w:rPr>
              <w:t>-99.0</w:t>
            </w:r>
          </w:p>
        </w:tc>
      </w:tr>
      <w:tr w:rsidR="004D69A1" w:rsidRPr="00566978" w14:paraId="76F649FE" w14:textId="77777777" w:rsidTr="008A2105">
        <w:trPr>
          <w:trHeight w:val="563"/>
        </w:trPr>
        <w:tc>
          <w:tcPr>
            <w:tcW w:w="2070" w:type="dxa"/>
          </w:tcPr>
          <w:p w14:paraId="0D088BB7" w14:textId="60EAFBFF" w:rsidR="00826102" w:rsidRPr="00544D3F" w:rsidRDefault="0044217A" w:rsidP="00F1421C">
            <w:pPr>
              <w:pStyle w:val="CDRGuidance"/>
              <w:rPr>
                <w:rFonts w:asciiTheme="majorHAnsi" w:hAnsiTheme="majorHAnsi"/>
                <w:i w:val="0"/>
                <w:color w:val="FF0000"/>
                <w:sz w:val="18"/>
                <w:szCs w:val="18"/>
              </w:rPr>
            </w:pPr>
            <w:proofErr w:type="spellStart"/>
            <w:proofErr w:type="gramStart"/>
            <w:r w:rsidRPr="00544D3F">
              <w:rPr>
                <w:rFonts w:asciiTheme="majorHAnsi" w:hAnsiTheme="majorHAnsi"/>
                <w:i w:val="0"/>
                <w:sz w:val="18"/>
                <w:szCs w:val="18"/>
              </w:rPr>
              <w:t>iso</w:t>
            </w:r>
            <w:proofErr w:type="gramEnd"/>
            <w:r w:rsidRPr="00544D3F">
              <w:rPr>
                <w:rFonts w:asciiTheme="majorHAnsi" w:hAnsiTheme="majorHAnsi"/>
                <w:i w:val="0"/>
                <w:sz w:val="18"/>
                <w:szCs w:val="18"/>
              </w:rPr>
              <w:t>_</w:t>
            </w:r>
            <w:r w:rsidR="00826102" w:rsidRPr="00544D3F">
              <w:rPr>
                <w:rFonts w:asciiTheme="majorHAnsi" w:hAnsiTheme="majorHAnsi"/>
                <w:i w:val="0"/>
                <w:sz w:val="18"/>
                <w:szCs w:val="18"/>
              </w:rPr>
              <w:t>time</w:t>
            </w:r>
            <w:proofErr w:type="spellEnd"/>
          </w:p>
        </w:tc>
        <w:tc>
          <w:tcPr>
            <w:tcW w:w="1370" w:type="dxa"/>
          </w:tcPr>
          <w:p w14:paraId="1BE499F0" w14:textId="4878D685" w:rsidR="00826102" w:rsidRPr="00544D3F" w:rsidRDefault="00826102" w:rsidP="00F1421C">
            <w:pPr>
              <w:pStyle w:val="CDRGuidance"/>
              <w:rPr>
                <w:rFonts w:asciiTheme="majorHAnsi" w:hAnsiTheme="majorHAnsi"/>
                <w:i w:val="0"/>
                <w:color w:val="FF0000"/>
                <w:sz w:val="18"/>
                <w:szCs w:val="18"/>
              </w:rPr>
            </w:pPr>
            <w:r w:rsidRPr="00544D3F">
              <w:rPr>
                <w:rFonts w:asciiTheme="majorHAnsi" w:hAnsiTheme="majorHAnsi"/>
                <w:i w:val="0"/>
                <w:sz w:val="18"/>
                <w:szCs w:val="18"/>
              </w:rPr>
              <w:t xml:space="preserve">ISO-8601 date/time (YYYY-MM-DD) </w:t>
            </w:r>
            <w:r w:rsidR="0044217A" w:rsidRPr="00544D3F">
              <w:rPr>
                <w:rFonts w:asciiTheme="majorHAnsi" w:hAnsiTheme="majorHAnsi"/>
                <w:i w:val="0"/>
                <w:sz w:val="18"/>
                <w:szCs w:val="18"/>
              </w:rPr>
              <w:t>string</w:t>
            </w:r>
          </w:p>
        </w:tc>
        <w:tc>
          <w:tcPr>
            <w:tcW w:w="4120" w:type="dxa"/>
          </w:tcPr>
          <w:p w14:paraId="2BF25758" w14:textId="1ABD3F3D" w:rsidR="00826102" w:rsidRPr="00544D3F" w:rsidRDefault="00826102" w:rsidP="00F1421C">
            <w:pPr>
              <w:pStyle w:val="CDRGuidance"/>
              <w:rPr>
                <w:rFonts w:asciiTheme="majorHAnsi" w:hAnsiTheme="majorHAnsi"/>
                <w:i w:val="0"/>
                <w:color w:val="FF0000"/>
                <w:sz w:val="18"/>
                <w:szCs w:val="18"/>
              </w:rPr>
            </w:pPr>
          </w:p>
        </w:tc>
        <w:tc>
          <w:tcPr>
            <w:tcW w:w="895" w:type="dxa"/>
          </w:tcPr>
          <w:p w14:paraId="0B0D8591" w14:textId="692FCD5E" w:rsidR="00826102" w:rsidRPr="00544D3F" w:rsidRDefault="00826102" w:rsidP="00F1421C">
            <w:pPr>
              <w:pStyle w:val="CDRGuidance"/>
              <w:rPr>
                <w:rFonts w:asciiTheme="majorHAnsi" w:hAnsiTheme="majorHAnsi"/>
                <w:i w:val="0"/>
                <w:color w:val="FF0000"/>
                <w:sz w:val="18"/>
                <w:szCs w:val="18"/>
              </w:rPr>
            </w:pPr>
          </w:p>
        </w:tc>
        <w:tc>
          <w:tcPr>
            <w:tcW w:w="923" w:type="dxa"/>
          </w:tcPr>
          <w:p w14:paraId="20C9C0CD" w14:textId="69E6708E" w:rsidR="00826102" w:rsidRPr="00544D3F" w:rsidRDefault="0044217A" w:rsidP="00F1421C">
            <w:pPr>
              <w:pStyle w:val="CDRGuidance"/>
              <w:rPr>
                <w:rFonts w:asciiTheme="majorHAnsi" w:hAnsiTheme="majorHAnsi"/>
                <w:i w:val="0"/>
                <w:color w:val="FF0000"/>
                <w:sz w:val="18"/>
                <w:szCs w:val="18"/>
              </w:rPr>
            </w:pPr>
            <w:r w:rsidRPr="00544D3F">
              <w:rPr>
                <w:rFonts w:asciiTheme="majorHAnsi" w:hAnsiTheme="majorHAnsi"/>
                <w:i w:val="0"/>
                <w:sz w:val="18"/>
                <w:szCs w:val="18"/>
              </w:rPr>
              <w:t>-99.0</w:t>
            </w:r>
          </w:p>
        </w:tc>
      </w:tr>
    </w:tbl>
    <w:p w14:paraId="27C66105" w14:textId="75BFE376" w:rsidR="000C19D7" w:rsidRDefault="000C19D7" w:rsidP="00F16A28">
      <w:pPr>
        <w:pStyle w:val="CDRHeading1"/>
      </w:pPr>
      <w:bookmarkStart w:id="73" w:name="_Toc269030693"/>
      <w:r>
        <w:lastRenderedPageBreak/>
        <w:t>Test Datasets and Outputs</w:t>
      </w:r>
      <w:bookmarkEnd w:id="73"/>
    </w:p>
    <w:p w14:paraId="0084C1FB" w14:textId="6AE8F6CC" w:rsidR="000C19D7" w:rsidRDefault="00DA412F" w:rsidP="00F16A28">
      <w:pPr>
        <w:pStyle w:val="CDRHeading2"/>
      </w:pPr>
      <w:bookmarkStart w:id="74" w:name="_Toc269030694"/>
      <w:r>
        <w:t xml:space="preserve">Test </w:t>
      </w:r>
      <w:r w:rsidR="000C19D7">
        <w:t>Input Datasets</w:t>
      </w:r>
      <w:bookmarkEnd w:id="74"/>
    </w:p>
    <w:p w14:paraId="4AA05951" w14:textId="41551D4E"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w:t>
      </w:r>
      <w:r w:rsidR="008673B9">
        <w:rPr>
          <w:rFonts w:asciiTheme="majorHAnsi" w:hAnsiTheme="majorHAnsi"/>
        </w:rPr>
        <w:t xml:space="preserve">release </w:t>
      </w:r>
      <w:r w:rsidR="00240B8C">
        <w:rPr>
          <w:rFonts w:asciiTheme="majorHAnsi" w:hAnsiTheme="majorHAnsi"/>
        </w:rPr>
        <w:t>version of the algorithm.</w:t>
      </w:r>
    </w:p>
    <w:p w14:paraId="52E1B87D" w14:textId="06960F5B"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Figure 10 compares the spectral irradiance in selected broad wavelength bands according to NRLSSI2 with the corresponding values on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3">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4">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573EB7FD" w:rsidR="00AE5555" w:rsidRPr="004940B9" w:rsidRDefault="00AE5555"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hAa8RpMCAAAsBQAADgAAAAAAAAAAAAAAAAAsAgAAZHJzL2Uyb0RvYy54&#10;bWxQSwECLQAUAAYACAAAACEA2BzIP+IAAAAKAQAADwAAAAAAAAAAAAAAAADrBAAAZHJzL2Rvd25y&#10;ZXYueG1sUEsFBgAAAAAEAAQA8wAAAPoFAAAAAA==&#10;" stroked="f">
                <v:textbox style="mso-fit-shape-to-text:t" inset="0,0,0,0">
                  <w:txbxContent>
                    <w:p w14:paraId="15F60296" w14:textId="573EB7FD" w:rsidR="009259BE" w:rsidRPr="004940B9" w:rsidRDefault="009259BE"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0A2D830" w:rsidR="00AE5555" w:rsidRPr="004940B9" w:rsidRDefault="00AE5555"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r3rJ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F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K4r3rJQCAAAtBQAADgAAAAAAAAAAAAAAAAAsAgAAZHJzL2Uyb0RvYy54&#10;bWxQSwECLQAUAAYACAAAACEAkN07VuEAAAAKAQAADwAAAAAAAAAAAAAAAADsBAAAZHJzL2Rvd25y&#10;ZXYueG1sUEsFBgAAAAAEAAQA8wAAAPoFAAAAAA==&#10;" stroked="f">
                <v:textbox style="mso-fit-shape-to-text:t" inset="0,0,0,0">
                  <w:txbxContent>
                    <w:p w14:paraId="2F47DE9B" w14:textId="00A2D830" w:rsidR="009259BE" w:rsidRPr="004940B9" w:rsidRDefault="009259BE"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5">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6">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4E95E4C0"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Comparison of NRLSSI2 solar spectral irradiance </w:t>
      </w:r>
      <w:r w:rsidR="00DB5110">
        <w:rPr>
          <w:rFonts w:ascii="Arial" w:hAnsi="Arial"/>
          <w:b/>
          <w:i w:val="0"/>
          <w:sz w:val="20"/>
          <w:szCs w:val="20"/>
        </w:rPr>
        <w:t xml:space="preserve">variations </w:t>
      </w:r>
      <w:r w:rsidR="00B373D5" w:rsidRPr="00A41BA6">
        <w:rPr>
          <w:rFonts w:ascii="Arial" w:hAnsi="Arial"/>
          <w:b/>
          <w:i w:val="0"/>
          <w:sz w:val="20"/>
          <w:szCs w:val="20"/>
        </w:rPr>
        <w:t xml:space="preserve">in selected broad wavelength bands </w:t>
      </w:r>
      <w:r w:rsidR="00DB5110">
        <w:rPr>
          <w:rFonts w:ascii="Arial" w:hAnsi="Arial"/>
          <w:b/>
          <w:i w:val="0"/>
          <w:sz w:val="20"/>
          <w:szCs w:val="20"/>
        </w:rPr>
        <w:t xml:space="preserve">calculated by the algorithm, as </w:t>
      </w:r>
      <w:r w:rsidR="00B373D5" w:rsidRPr="00A41BA6">
        <w:rPr>
          <w:rFonts w:ascii="Arial" w:hAnsi="Arial"/>
          <w:b/>
          <w:i w:val="0"/>
          <w:sz w:val="20"/>
          <w:szCs w:val="20"/>
        </w:rPr>
        <w:t xml:space="preserve">shown in Figure 7, with an earlier model, NRLSSI. On the left are the time series </w:t>
      </w:r>
      <w:r w:rsidR="00DB5110">
        <w:rPr>
          <w:rFonts w:ascii="Arial" w:hAnsi="Arial"/>
          <w:b/>
          <w:i w:val="0"/>
          <w:sz w:val="20"/>
          <w:szCs w:val="20"/>
        </w:rPr>
        <w:t xml:space="preserve">in energy units </w:t>
      </w:r>
      <w:r w:rsidR="00B373D5" w:rsidRPr="00A41BA6">
        <w:rPr>
          <w:rFonts w:ascii="Arial" w:hAnsi="Arial"/>
          <w:b/>
          <w:i w:val="0"/>
          <w:sz w:val="20"/>
          <w:szCs w:val="20"/>
        </w:rPr>
        <w:t xml:space="preserve">and on the right are percentage differences. </w:t>
      </w:r>
    </w:p>
    <w:p w14:paraId="5EAA406A" w14:textId="77777777" w:rsidR="000C19D7" w:rsidRDefault="00152647" w:rsidP="00A03FBF">
      <w:pPr>
        <w:pStyle w:val="CDRHeading2"/>
      </w:pPr>
      <w:bookmarkStart w:id="75" w:name="_Toc269030695"/>
      <w:r>
        <w:t xml:space="preserve">Test </w:t>
      </w:r>
      <w:r w:rsidR="000C19D7">
        <w:t>Output Analysis</w:t>
      </w:r>
      <w:bookmarkEnd w:id="75"/>
    </w:p>
    <w:p w14:paraId="44761B4B" w14:textId="3696BA4C" w:rsidR="001741F0" w:rsidRPr="00AB2930" w:rsidRDefault="001741F0" w:rsidP="00F16A28">
      <w:pPr>
        <w:pStyle w:val="CDRHeading3"/>
      </w:pPr>
      <w:bookmarkStart w:id="76" w:name="_Toc269030696"/>
      <w:r w:rsidRPr="00AB2930">
        <w:t>Reproducibility</w:t>
      </w:r>
      <w:bookmarkEnd w:id="76"/>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77" w:name="_Toc269030697"/>
      <w:r w:rsidRPr="00AB2930">
        <w:t>Precision</w:t>
      </w:r>
      <w:r w:rsidR="000C19D7" w:rsidRPr="00AB2930">
        <w:t xml:space="preserve"> and Accuracy</w:t>
      </w:r>
      <w:bookmarkEnd w:id="77"/>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77845A28"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7CBDEA06"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B96B27" w:rsidRPr="00E63A60">
        <w:rPr>
          <w:rFonts w:asciiTheme="majorHAnsi" w:hAnsiTheme="majorHAnsi"/>
        </w:rPr>
        <w:t>statistical</w:t>
      </w:r>
      <w:proofErr w:type="gramEnd"/>
      <w:r w:rsidR="00B96B27" w:rsidRPr="00E63A60">
        <w:rPr>
          <w:rFonts w:asciiTheme="majorHAnsi" w:hAnsiTheme="majorHAnsi"/>
        </w:rPr>
        <w:t xml:space="preserve"> uncertainties on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78" w:name="_Toc269030698"/>
      <w:r w:rsidRPr="00AB2930">
        <w:t>Error Budget</w:t>
      </w:r>
      <w:bookmarkEnd w:id="78"/>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5ECA8B79" w:rsidR="00110EBD" w:rsidRDefault="00110EBD" w:rsidP="00B9451E">
      <w:pPr>
        <w:pStyle w:val="CDRGuidance"/>
        <w:rPr>
          <w:ins w:id="79" w:author="Odele Coddington" w:date="2015-02-04T13:32:00Z"/>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ins w:id="80" w:author="Odele Coddington" w:date="2015-02-04T13:31:00Z">
        <w:r w:rsidR="00515F2E">
          <w:rPr>
            <w:rFonts w:asciiTheme="majorHAnsi" w:hAnsiTheme="majorHAnsi"/>
            <w:i w:val="0"/>
          </w:rPr>
          <w:t xml:space="preserve">relative </w:t>
        </w:r>
      </w:ins>
      <w:r>
        <w:rPr>
          <w:rFonts w:asciiTheme="majorHAnsi" w:hAnsiTheme="majorHAnsi"/>
          <w:i w:val="0"/>
        </w:rPr>
        <w:t xml:space="preserve">uncertainties in the absolute scale of the irradiance </w:t>
      </w:r>
      <w:ins w:id="81" w:author="Odele Coddington" w:date="2015-02-04T13:30:00Z">
        <w:r w:rsidR="00515F2E">
          <w:rPr>
            <w:rFonts w:asciiTheme="majorHAnsi" w:hAnsiTheme="majorHAnsi"/>
            <w:i w:val="0"/>
          </w:rPr>
          <w:t xml:space="preserve">(see second to last row in Tables 5 and 6) </w:t>
        </w:r>
      </w:ins>
      <w:r>
        <w:rPr>
          <w:rFonts w:asciiTheme="majorHAnsi" w:hAnsiTheme="majorHAnsi"/>
          <w:i w:val="0"/>
        </w:rPr>
        <w:t xml:space="preserve">are </w:t>
      </w:r>
      <w:ins w:id="82" w:author="Odele Coddington" w:date="2015-02-04T13:29:00Z">
        <w:r w:rsidR="00515F2E">
          <w:rPr>
            <w:rFonts w:asciiTheme="majorHAnsi" w:hAnsiTheme="majorHAnsi"/>
            <w:i w:val="0"/>
          </w:rPr>
          <w:t xml:space="preserve">conservative estimates based on those </w:t>
        </w:r>
      </w:ins>
      <w:r>
        <w:rPr>
          <w:rFonts w:asciiTheme="majorHAnsi" w:hAnsiTheme="majorHAnsi"/>
          <w:i w:val="0"/>
        </w:rPr>
        <w:t>reported for the direct measurements</w:t>
      </w:r>
      <w:ins w:id="83" w:author="Odele Coddington" w:date="2015-02-04T13:30:00Z">
        <w:r w:rsidR="00515F2E">
          <w:rPr>
            <w:rFonts w:asciiTheme="majorHAnsi" w:hAnsiTheme="majorHAnsi"/>
            <w:i w:val="0"/>
          </w:rPr>
          <w:t xml:space="preserve"> and the variability between difference absolute irradiance spectra (see Figure 4)</w:t>
        </w:r>
      </w:ins>
      <w:r>
        <w:rPr>
          <w:rFonts w:asciiTheme="majorHAnsi" w:hAnsiTheme="majorHAnsi"/>
          <w:i w:val="0"/>
        </w:rPr>
        <w:t xml:space="preserve">. 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5AC81BA3" w14:textId="29084C6E" w:rsidR="00515F2E" w:rsidRDefault="00515F2E" w:rsidP="00B9451E">
      <w:pPr>
        <w:pStyle w:val="CDRGuidance"/>
        <w:rPr>
          <w:rFonts w:asciiTheme="majorHAnsi" w:hAnsiTheme="majorHAnsi"/>
          <w:i w:val="0"/>
        </w:rPr>
      </w:pPr>
      <w:ins w:id="84" w:author="Odele Coddington" w:date="2015-02-04T13:35:00Z">
        <w:r>
          <w:rPr>
            <w:rFonts w:asciiTheme="majorHAnsi" w:hAnsiTheme="majorHAnsi"/>
            <w:i w:val="0"/>
          </w:rPr>
          <w:t>The uncertai</w:t>
        </w:r>
        <w:r w:rsidR="00B02639">
          <w:rPr>
            <w:rFonts w:asciiTheme="majorHAnsi" w:hAnsiTheme="majorHAnsi"/>
            <w:i w:val="0"/>
          </w:rPr>
          <w:t xml:space="preserve">nties written to output </w:t>
        </w:r>
        <w:r>
          <w:rPr>
            <w:rFonts w:asciiTheme="majorHAnsi" w:hAnsiTheme="majorHAnsi"/>
            <w:i w:val="0"/>
          </w:rPr>
          <w:t xml:space="preserve">are </w:t>
        </w:r>
      </w:ins>
      <w:ins w:id="85" w:author="Odele Coddington" w:date="2015-02-04T13:36:00Z">
        <w:r w:rsidR="00B02639">
          <w:rPr>
            <w:rFonts w:asciiTheme="majorHAnsi" w:hAnsiTheme="majorHAnsi"/>
            <w:i w:val="0"/>
          </w:rPr>
          <w:t xml:space="preserve">those </w:t>
        </w:r>
      </w:ins>
      <w:ins w:id="86" w:author="Odele Coddington" w:date="2015-02-04T13:35:00Z">
        <w:r>
          <w:rPr>
            <w:rFonts w:asciiTheme="majorHAnsi" w:hAnsiTheme="majorHAnsi"/>
            <w:i w:val="0"/>
          </w:rPr>
          <w:t xml:space="preserve">from the </w:t>
        </w:r>
      </w:ins>
      <w:ins w:id="87" w:author="Odele Coddington" w:date="2015-02-04T13:36:00Z">
        <w:r w:rsidR="00B02639">
          <w:rPr>
            <w:rFonts w:asciiTheme="majorHAnsi" w:hAnsiTheme="majorHAnsi"/>
            <w:i w:val="0"/>
          </w:rPr>
          <w:t>2</w:t>
        </w:r>
        <w:r w:rsidR="00B02639" w:rsidRPr="00544D3F">
          <w:rPr>
            <w:rFonts w:asciiTheme="majorHAnsi" w:hAnsiTheme="majorHAnsi"/>
            <w:i w:val="0"/>
            <w:vertAlign w:val="superscript"/>
          </w:rPr>
          <w:t>nd</w:t>
        </w:r>
        <w:r w:rsidR="00B02639">
          <w:rPr>
            <w:rFonts w:asciiTheme="majorHAnsi" w:hAnsiTheme="majorHAnsi"/>
            <w:i w:val="0"/>
          </w:rPr>
          <w:t xml:space="preserve"> and 3</w:t>
        </w:r>
        <w:r w:rsidR="00B02639" w:rsidRPr="00544D3F">
          <w:rPr>
            <w:rFonts w:asciiTheme="majorHAnsi" w:hAnsiTheme="majorHAnsi"/>
            <w:i w:val="0"/>
            <w:vertAlign w:val="superscript"/>
          </w:rPr>
          <w:t>rd</w:t>
        </w:r>
        <w:r w:rsidR="00B02639">
          <w:rPr>
            <w:rFonts w:asciiTheme="majorHAnsi" w:hAnsiTheme="majorHAnsi"/>
            <w:i w:val="0"/>
          </w:rPr>
          <w:t xml:space="preserve"> sources of uncertainty listed above. Users of the data record can </w:t>
        </w:r>
      </w:ins>
      <w:ins w:id="88" w:author="Odele Coddington" w:date="2015-02-04T13:39:00Z">
        <w:r w:rsidR="00B02639">
          <w:rPr>
            <w:rFonts w:asciiTheme="majorHAnsi" w:hAnsiTheme="majorHAnsi"/>
            <w:i w:val="0"/>
          </w:rPr>
          <w:t>compute the additive</w:t>
        </w:r>
      </w:ins>
      <w:ins w:id="89" w:author="Odele Coddington" w:date="2015-02-04T13:36:00Z">
        <w:r w:rsidR="00B02639">
          <w:rPr>
            <w:rFonts w:asciiTheme="majorHAnsi" w:hAnsiTheme="majorHAnsi"/>
            <w:i w:val="0"/>
          </w:rPr>
          <w:t xml:space="preserve"> contribution due to the relative uncertainty in the absolute irradiance scale </w:t>
        </w:r>
      </w:ins>
      <w:ins w:id="90" w:author="Odele Coddington" w:date="2015-02-04T13:38:00Z">
        <w:r w:rsidR="00B02639">
          <w:rPr>
            <w:rFonts w:asciiTheme="majorHAnsi" w:hAnsiTheme="majorHAnsi"/>
            <w:i w:val="0"/>
          </w:rPr>
          <w:t>(the 1</w:t>
        </w:r>
        <w:r w:rsidR="00B02639" w:rsidRPr="00544D3F">
          <w:rPr>
            <w:rFonts w:asciiTheme="majorHAnsi" w:hAnsiTheme="majorHAnsi"/>
            <w:i w:val="0"/>
            <w:vertAlign w:val="superscript"/>
          </w:rPr>
          <w:t>st</w:t>
        </w:r>
        <w:r w:rsidR="00B02639">
          <w:rPr>
            <w:rFonts w:asciiTheme="majorHAnsi" w:hAnsiTheme="majorHAnsi"/>
            <w:i w:val="0"/>
          </w:rPr>
          <w:t xml:space="preserve"> source of uncertainty) </w:t>
        </w:r>
      </w:ins>
      <w:ins w:id="91" w:author="Odele Coddington" w:date="2015-02-04T13:36:00Z">
        <w:r w:rsidR="00B02639">
          <w:rPr>
            <w:rFonts w:asciiTheme="majorHAnsi" w:hAnsiTheme="majorHAnsi"/>
            <w:i w:val="0"/>
          </w:rPr>
          <w:t xml:space="preserve">in post-analysis with a </w:t>
        </w:r>
        <w:proofErr w:type="gramStart"/>
        <w:r w:rsidR="00B02639">
          <w:rPr>
            <w:rFonts w:asciiTheme="majorHAnsi" w:hAnsiTheme="majorHAnsi"/>
            <w:i w:val="0"/>
          </w:rPr>
          <w:t>user guided</w:t>
        </w:r>
        <w:proofErr w:type="gramEnd"/>
        <w:r w:rsidR="00B02639">
          <w:rPr>
            <w:rFonts w:asciiTheme="majorHAnsi" w:hAnsiTheme="majorHAnsi"/>
            <w:i w:val="0"/>
          </w:rPr>
          <w:t xml:space="preserve"> value of the relative uncertainty in the absolute irradiance scale (</w:t>
        </w:r>
      </w:ins>
      <w:ins w:id="92" w:author="Odele Coddington" w:date="2015-02-04T13:37:00Z">
        <w:r w:rsidR="00B02639">
          <w:rPr>
            <w:rFonts w:asciiTheme="majorHAnsi" w:hAnsiTheme="majorHAnsi"/>
            <w:i w:val="0"/>
          </w:rPr>
          <w:t>multiplied</w:t>
        </w:r>
      </w:ins>
      <w:ins w:id="93" w:author="Odele Coddington" w:date="2015-02-04T13:36:00Z">
        <w:r w:rsidR="00B02639">
          <w:rPr>
            <w:rFonts w:asciiTheme="majorHAnsi" w:hAnsiTheme="majorHAnsi"/>
            <w:i w:val="0"/>
          </w:rPr>
          <w:t xml:space="preserve"> </w:t>
        </w:r>
      </w:ins>
      <w:ins w:id="94" w:author="Odele Coddington" w:date="2015-02-04T13:37:00Z">
        <w:r w:rsidR="00B02639">
          <w:rPr>
            <w:rFonts w:asciiTheme="majorHAnsi" w:hAnsiTheme="majorHAnsi"/>
            <w:i w:val="0"/>
          </w:rPr>
          <w:t xml:space="preserve">by </w:t>
        </w:r>
        <w:r w:rsidR="00B02639">
          <w:rPr>
            <w:rFonts w:asciiTheme="majorHAnsi" w:hAnsiTheme="majorHAnsi"/>
            <w:i w:val="0"/>
          </w:rPr>
          <w:lastRenderedPageBreak/>
          <w:t>the quiet sun irradiance to convert to irradiance units)</w:t>
        </w:r>
      </w:ins>
      <w:ins w:id="95" w:author="Odele Coddington" w:date="2015-02-04T13:38:00Z">
        <w:r w:rsidR="00B02639">
          <w:rPr>
            <w:rFonts w:asciiTheme="majorHAnsi" w:hAnsiTheme="majorHAnsi"/>
            <w:i w:val="0"/>
          </w:rPr>
          <w:t xml:space="preserve">. </w:t>
        </w:r>
      </w:ins>
      <w:ins w:id="96" w:author="Odele Coddington" w:date="2015-02-04T13:37:00Z">
        <w:r w:rsidR="00B02639">
          <w:rPr>
            <w:rFonts w:asciiTheme="majorHAnsi" w:hAnsiTheme="majorHAnsi"/>
            <w:i w:val="0"/>
          </w:rPr>
          <w:t xml:space="preserve"> </w:t>
        </w:r>
      </w:ins>
      <w:ins w:id="97" w:author="Odele Coddington" w:date="2015-02-04T13:39:00Z">
        <w:r w:rsidR="00B02639">
          <w:rPr>
            <w:rFonts w:asciiTheme="majorHAnsi" w:hAnsiTheme="majorHAnsi"/>
            <w:i w:val="0"/>
          </w:rPr>
          <w:t xml:space="preserve">See Tables 5 and 6 for examples. </w:t>
        </w:r>
      </w:ins>
      <w:ins w:id="98" w:author="Odele Coddington" w:date="2015-02-04T13:32:00Z">
        <w:r>
          <w:rPr>
            <w:rFonts w:asciiTheme="majorHAnsi" w:hAnsiTheme="majorHAnsi"/>
            <w:i w:val="0"/>
          </w:rPr>
          <w:t xml:space="preserve">We note that the contribution to the </w:t>
        </w:r>
      </w:ins>
      <w:ins w:id="99" w:author="Odele Coddington" w:date="2015-02-04T13:34:00Z">
        <w:r>
          <w:rPr>
            <w:rFonts w:asciiTheme="majorHAnsi" w:hAnsiTheme="majorHAnsi"/>
            <w:i w:val="0"/>
          </w:rPr>
          <w:t xml:space="preserve">modeled total and spectral </w:t>
        </w:r>
      </w:ins>
      <w:ins w:id="100" w:author="Odele Coddington" w:date="2015-02-04T13:32:00Z">
        <w:r>
          <w:rPr>
            <w:rFonts w:asciiTheme="majorHAnsi" w:hAnsiTheme="majorHAnsi"/>
            <w:i w:val="0"/>
          </w:rPr>
          <w:t>irradiance associated with the relative uncertainty in the absolute irradiance scale</w:t>
        </w:r>
      </w:ins>
      <w:proofErr w:type="gramStart"/>
      <w:ins w:id="101" w:author="Odele Coddington" w:date="2015-02-04T13:33:00Z">
        <w:r>
          <w:rPr>
            <w:rFonts w:asciiTheme="majorHAnsi" w:hAnsiTheme="majorHAnsi"/>
            <w:i w:val="0"/>
          </w:rPr>
          <w:t xml:space="preserve">, </w:t>
        </w:r>
      </w:ins>
      <w:ins w:id="102" w:author="Odele Coddington" w:date="2015-02-04T13:32:00Z">
        <w:r>
          <w:rPr>
            <w:rFonts w:asciiTheme="majorHAnsi" w:hAnsiTheme="majorHAnsi"/>
            <w:i w:val="0"/>
          </w:rPr>
          <w:t xml:space="preserve"> </w:t>
        </w:r>
      </w:ins>
      <w:proofErr w:type="gramEnd"/>
      <m:oMath>
        <m:sSub>
          <m:sSubPr>
            <m:ctrlPr>
              <w:ins w:id="103" w:author="Odele Coddington" w:date="2015-02-04T13:33:00Z">
                <w:rPr>
                  <w:rFonts w:ascii="Cambria Math" w:hAnsi="Cambria Math"/>
                </w:rPr>
              </w:ins>
            </m:ctrlPr>
          </m:sSubPr>
          <m:e>
            <w:ins w:id="104" w:author="Odele Coddington" w:date="2015-02-04T13:33:00Z">
              <m:r>
                <w:rPr>
                  <w:rFonts w:ascii="Cambria Math" w:hAnsi="Cambria Math"/>
                </w:rPr>
                <m:t>σ</m:t>
              </m:r>
            </w:ins>
          </m:e>
          <m:sub>
            <m:sSub>
              <m:sSubPr>
                <m:ctrlPr>
                  <w:ins w:id="105" w:author="Odele Coddington" w:date="2015-02-04T13:33:00Z">
                    <w:rPr>
                      <w:rFonts w:ascii="Cambria Math" w:hAnsi="Cambria Math"/>
                    </w:rPr>
                  </w:ins>
                </m:ctrlPr>
              </m:sSubPr>
              <m:e>
                <w:ins w:id="106" w:author="Odele Coddington" w:date="2015-02-04T13:33:00Z">
                  <m:r>
                    <w:rPr>
                      <w:rFonts w:ascii="Cambria Math" w:hAnsi="Cambria Math"/>
                    </w:rPr>
                    <m:t>T</m:t>
                  </m:r>
                </w:ins>
              </m:e>
              <m:sub>
                <w:ins w:id="107" w:author="Odele Coddington" w:date="2015-02-04T13:33:00Z">
                  <m:r>
                    <w:rPr>
                      <w:rFonts w:ascii="Cambria Math" w:hAnsi="Cambria Math"/>
                    </w:rPr>
                    <m:t>Q</m:t>
                  </m:r>
                </w:ins>
              </m:sub>
            </m:sSub>
          </m:sub>
        </m:sSub>
      </m:oMath>
      <w:ins w:id="108" w:author="Odele Coddington" w:date="2015-02-04T13:34:00Z">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Pr>
            <w:rFonts w:asciiTheme="majorHAnsi" w:hAnsiTheme="majorHAnsi"/>
            <w:i w:val="0"/>
          </w:rPr>
          <w:t xml:space="preserve"> (see below), </w:t>
        </w:r>
      </w:ins>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BB17CD"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GOME Mg II index and sunspot darkening as (Section 3.3.1)</w:t>
      </w:r>
    </w:p>
    <w:p w14:paraId="253103D8" w14:textId="77777777"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00A6F4D2" w:rsidR="00BF4155" w:rsidRPr="00B805E1" w:rsidRDefault="00DE79EF" w:rsidP="00BF4155">
      <w:pPr>
        <w:pStyle w:val="CDRGuidance"/>
        <w:rPr>
          <w:rFonts w:asciiTheme="majorHAnsi" w:hAnsiTheme="majorHAnsi"/>
          <w:b/>
          <w:i w:val="0"/>
        </w:rPr>
      </w:pPr>
      <w:r>
        <w:rPr>
          <w:noProof/>
        </w:rPr>
        <mc:AlternateContent>
          <mc:Choice Requires="wps">
            <w:drawing>
              <wp:anchor distT="0" distB="0" distL="114300" distR="114300" simplePos="0" relativeHeight="251736064" behindDoc="0" locked="0" layoutInCell="1" allowOverlap="1" wp14:anchorId="200AD3AA" wp14:editId="0E32C85D">
                <wp:simplePos x="0" y="0"/>
                <wp:positionH relativeFrom="column">
                  <wp:posOffset>698500</wp:posOffset>
                </wp:positionH>
                <wp:positionV relativeFrom="paragraph">
                  <wp:posOffset>2785110</wp:posOffset>
                </wp:positionV>
                <wp:extent cx="4540250" cy="900430"/>
                <wp:effectExtent l="0" t="0" r="6350" b="0"/>
                <wp:wrapSquare wrapText="bothSides"/>
                <wp:docPr id="35" name="Text Box 35"/>
                <wp:cNvGraphicFramePr/>
                <a:graphic xmlns:a="http://schemas.openxmlformats.org/drawingml/2006/main">
                  <a:graphicData uri="http://schemas.microsoft.com/office/word/2010/wordprocessingShape">
                    <wps:wsp>
                      <wps:cNvSpPr txBox="1"/>
                      <wps:spPr>
                        <a:xfrm>
                          <a:off x="0" y="0"/>
                          <a:ext cx="4540250" cy="900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5342FA" w14:textId="4766D109" w:rsidR="00AE5555" w:rsidRPr="00427C16" w:rsidRDefault="00AE5555"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AE5555" w:rsidRPr="004D2A03" w:rsidRDefault="00AE5555" w:rsidP="00DE79EF">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4" type="#_x0000_t202" style="position:absolute;margin-left:55pt;margin-top:219.3pt;width:357.5pt;height:70.9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" stroked="f">
                <v:textbox inset="0,0,0,0">
                  <w:txbxContent>
                    <w:p w14:paraId="345342FA" w14:textId="4766D109" w:rsidR="00BF0243" w:rsidRPr="00427C16" w:rsidRDefault="00BF0243"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BF0243" w:rsidRPr="004D2A03" w:rsidRDefault="00BF0243" w:rsidP="00DE79EF">
                      <w:pPr>
                        <w:pStyle w:val="Caption"/>
                        <w:rPr>
                          <w:rFonts w:asciiTheme="majorHAnsi" w:eastAsia="Times New Roman" w:hAnsiTheme="majorHAnsi" w:cs="Arial"/>
                          <w:noProof/>
                        </w:rPr>
                      </w:pPr>
                    </w:p>
                  </w:txbxContent>
                </v:textbox>
                <w10:wrap type="square"/>
              </v:shape>
            </w:pict>
          </mc:Fallback>
        </mc:AlternateContent>
      </w:r>
      <w:r w:rsidR="000F1663">
        <w:rPr>
          <w:rFonts w:asciiTheme="majorHAnsi" w:hAnsiTheme="majorHAnsi"/>
          <w:i w:val="0"/>
          <w:noProof/>
        </w:rPr>
        <w:drawing>
          <wp:anchor distT="0" distB="0" distL="731520" distR="731520" simplePos="0" relativeHeight="251727872" behindDoc="0" locked="0" layoutInCell="1" allowOverlap="0" wp14:anchorId="4580B415" wp14:editId="5F08F89B">
            <wp:simplePos x="0" y="0"/>
            <wp:positionH relativeFrom="column">
              <wp:posOffset>488950</wp:posOffset>
            </wp:positionH>
            <wp:positionV relativeFrom="paragraph">
              <wp:posOffset>877570</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7">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BF4155">
        <w:rPr>
          <w:rFonts w:asciiTheme="majorHAnsi" w:hAnsiTheme="majorHAnsi"/>
          <w:i w:val="0"/>
        </w:rPr>
        <w:t>Table 5 lists values of the quantities used to estimate the un</w:t>
      </w:r>
      <w:r w:rsidR="00F06B0A">
        <w:rPr>
          <w:rFonts w:asciiTheme="majorHAnsi" w:hAnsiTheme="majorHAnsi"/>
          <w:i w:val="0"/>
        </w:rPr>
        <w:t>certaint</w:t>
      </w:r>
      <w:r w:rsidR="00BF4155">
        <w:rPr>
          <w:rFonts w:asciiTheme="majorHAnsi" w:hAnsiTheme="majorHAnsi"/>
          <w:i w:val="0"/>
        </w:rPr>
        <w:t>y in total so</w:t>
      </w:r>
      <w:r w:rsidR="00F06B0A">
        <w:rPr>
          <w:rFonts w:asciiTheme="majorHAnsi" w:hAnsiTheme="majorHAnsi"/>
          <w:i w:val="0"/>
        </w:rPr>
        <w:t xml:space="preserve">lar </w:t>
      </w:r>
      <w:r w:rsidR="00BF4155">
        <w:rPr>
          <w:rFonts w:asciiTheme="majorHAnsi" w:hAnsiTheme="majorHAnsi"/>
          <w:i w:val="0"/>
        </w:rPr>
        <w:t>irradiance on 30</w:t>
      </w:r>
      <w:r w:rsidR="00BF4155" w:rsidRPr="00BF4155">
        <w:rPr>
          <w:rFonts w:asciiTheme="majorHAnsi" w:hAnsiTheme="majorHAnsi"/>
          <w:i w:val="0"/>
          <w:vertAlign w:val="superscript"/>
        </w:rPr>
        <w:t>th</w:t>
      </w:r>
      <w:r w:rsidR="00BF4155">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w:t>
      </w:r>
      <w:r w:rsidR="006A2245">
        <w:rPr>
          <w:rFonts w:asciiTheme="majorHAnsi" w:hAnsiTheme="majorHAnsi"/>
          <w:i w:val="0"/>
        </w:rPr>
        <w:lastRenderedPageBreak/>
        <w:t>dependent uncertainties indicted by grey shading.</w:t>
      </w:r>
    </w:p>
    <w:p w14:paraId="66ADAB7B" w14:textId="09B63895" w:rsidR="00093EDC" w:rsidRPr="00093EDC" w:rsidRDefault="00427C16" w:rsidP="00093EDC">
      <w:pPr>
        <w:spacing w:before="120" w:after="12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5B4646B8"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77777777"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2C2A1BA0"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0368F23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0EC94514"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2BBF9DAE"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6F41A88D"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w:t>
            </w:r>
            <w:commentRangeStart w:id="109"/>
            <w:r w:rsidR="00151B5A">
              <w:rPr>
                <w:rFonts w:asciiTheme="majorHAnsi" w:hAnsiTheme="majorHAnsi"/>
                <w:i w:val="0"/>
                <w:sz w:val="22"/>
                <w:szCs w:val="22"/>
              </w:rPr>
              <w:t>0.006</w:t>
            </w:r>
            <w:r w:rsidR="00427C16">
              <w:rPr>
                <w:rFonts w:asciiTheme="majorHAnsi" w:hAnsiTheme="majorHAnsi"/>
                <w:i w:val="0"/>
                <w:sz w:val="22"/>
                <w:szCs w:val="22"/>
              </w:rPr>
              <w:t xml:space="preserve"> </w:t>
            </w:r>
            <w:ins w:id="110" w:author="Odele Coddington" w:date="2015-02-04T13:44:00Z">
              <w:r w:rsidR="0055419A">
                <w:rPr>
                  <w:rFonts w:asciiTheme="majorHAnsi" w:hAnsiTheme="majorHAnsi"/>
                  <w:i w:val="0"/>
                  <w:sz w:val="22"/>
                  <w:szCs w:val="22"/>
                </w:rPr>
                <w:t xml:space="preserve">+ </w:t>
              </w:r>
            </w:ins>
            <w:r w:rsidR="000733DD">
              <w:rPr>
                <w:rFonts w:asciiTheme="majorHAnsi" w:hAnsiTheme="majorHAnsi"/>
                <w:i w:val="0"/>
                <w:sz w:val="22"/>
                <w:szCs w:val="22"/>
              </w:rPr>
              <w:t>0.4</w:t>
            </w:r>
            <w:r w:rsidR="00427C16">
              <w:rPr>
                <w:rFonts w:asciiTheme="majorHAnsi" w:hAnsiTheme="majorHAnsi"/>
                <w:i w:val="0"/>
                <w:sz w:val="22"/>
                <w:szCs w:val="22"/>
              </w:rPr>
              <w:t xml:space="preserve"> </w:t>
            </w:r>
            <w:ins w:id="111" w:author="Odele Coddington" w:date="2015-02-04T13:44:00Z">
              <w:r w:rsidR="0055419A">
                <w:rPr>
                  <w:rFonts w:asciiTheme="majorHAnsi" w:hAnsiTheme="majorHAnsi"/>
                  <w:i w:val="0"/>
                  <w:sz w:val="22"/>
                  <w:szCs w:val="22"/>
                </w:rPr>
                <w:t xml:space="preserve">+ </w:t>
              </w:r>
            </w:ins>
            <w:r w:rsidR="00151B5A">
              <w:rPr>
                <w:rFonts w:asciiTheme="majorHAnsi" w:hAnsiTheme="majorHAnsi"/>
                <w:i w:val="0"/>
                <w:sz w:val="22"/>
                <w:szCs w:val="22"/>
              </w:rPr>
              <w:t>1.2</w:t>
            </w:r>
            <w:commentRangeEnd w:id="109"/>
            <w:r w:rsidR="0055419A">
              <w:rPr>
                <w:rStyle w:val="CommentReference"/>
                <w:rFonts w:ascii="Arial" w:hAnsi="Arial"/>
                <w:i w:val="0"/>
              </w:rPr>
              <w:commentReference w:id="109"/>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11E7F934"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t>Solar</w:t>
      </w:r>
      <w:r>
        <w:rPr>
          <w:rFonts w:asciiTheme="majorHAnsi" w:hAnsiTheme="majorHAnsi"/>
          <w:b/>
        </w:rPr>
        <w:t xml:space="preserve"> Spectral</w:t>
      </w:r>
      <w:r w:rsidRPr="00406FE0">
        <w:rPr>
          <w:rFonts w:asciiTheme="majorHAnsi" w:hAnsiTheme="majorHAnsi"/>
          <w:b/>
        </w:rPr>
        <w:t xml:space="preserve"> Irradiance</w:t>
      </w:r>
    </w:p>
    <w:p w14:paraId="4F51E956" w14:textId="77777777"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BB17CD"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BB17CD"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lastRenderedPageBreak/>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BB17CD"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1B6A24EA"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w:t>
      </w:r>
      <w:commentRangeStart w:id="112"/>
      <w:r w:rsidR="00FD0F4E">
        <w:rPr>
          <w:rFonts w:asciiTheme="majorHAnsi" w:hAnsiTheme="majorHAnsi"/>
          <w:i w:val="0"/>
        </w:rPr>
        <w:t>290</w:t>
      </w:r>
      <w:commentRangeEnd w:id="112"/>
      <w:r w:rsidR="00C049D0">
        <w:rPr>
          <w:rStyle w:val="CommentReference"/>
          <w:rFonts w:ascii="Arial" w:hAnsi="Arial"/>
          <w:i w:val="0"/>
        </w:rPr>
        <w:commentReference w:id="112"/>
      </w:r>
      <w:r w:rsidR="00FD0F4E">
        <w:rPr>
          <w:rFonts w:asciiTheme="majorHAnsi" w:hAnsiTheme="majorHAnsi"/>
          <w:i w:val="0"/>
        </w:rPr>
        <w:t xml:space="preserve">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w:t>
      </w:r>
      <w:commentRangeStart w:id="113"/>
      <w:r w:rsidR="00FD0F4E">
        <w:rPr>
          <w:rFonts w:asciiTheme="majorHAnsi" w:hAnsiTheme="majorHAnsi"/>
          <w:i w:val="0"/>
        </w:rPr>
        <w:t xml:space="preserve">290 </w:t>
      </w:r>
      <w:commentRangeEnd w:id="113"/>
      <w:r w:rsidR="00AD4FDA">
        <w:rPr>
          <w:rStyle w:val="CommentReference"/>
          <w:rFonts w:ascii="Arial" w:hAnsi="Arial"/>
          <w:i w:val="0"/>
        </w:rPr>
        <w:commentReference w:id="113"/>
      </w:r>
      <w:r w:rsidR="00FD0F4E">
        <w:rPr>
          <w:rFonts w:asciiTheme="majorHAnsi" w:hAnsiTheme="majorHAnsi"/>
          <w:i w:val="0"/>
        </w:rPr>
        <w:t xml:space="preserve">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D168DE">
        <w:rPr>
          <w:rFonts w:asciiTheme="majorHAnsi" w:hAnsiTheme="majorHAnsi"/>
          <w:i w:val="0"/>
        </w:rPr>
        <w:t xml:space="preserve">measured at Sac peak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BB17CD"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BB17CD"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77777777"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brightening F(t) specified by the GOME 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BB17CD"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BB17CD"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lastRenderedPageBreak/>
        <w:t>with</w:t>
      </w:r>
      <w:proofErr w:type="gramEnd"/>
      <w:r>
        <w:rPr>
          <w:rFonts w:asciiTheme="majorHAnsi" w:hAnsiTheme="majorHAnsi"/>
          <w:i w:val="0"/>
        </w:rPr>
        <w:t xml:space="preserve"> sunspot darkening as</w:t>
      </w:r>
    </w:p>
    <w:p w14:paraId="23DD7983" w14:textId="77777777"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77601B9D" w:rsidR="004F384E" w:rsidRPr="005761AE" w:rsidRDefault="00BB17CD"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BB17CD"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BB17CD"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m:t>
              </m:r>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BB17CD"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lastRenderedPageBreak/>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3837AC56" w:rsidR="00736955" w:rsidRDefault="00B803F3" w:rsidP="00736955">
      <w:pPr>
        <w:pStyle w:val="CDRGuidance"/>
        <w:spacing w:before="240" w:after="0"/>
        <w:rPr>
          <w:rFonts w:ascii="Arial" w:hAnsi="Arial"/>
          <w:b/>
          <w:i w:val="0"/>
          <w:sz w:val="20"/>
          <w:szCs w:val="20"/>
        </w:rPr>
      </w:pPr>
      <w:r>
        <w:rPr>
          <w:rFonts w:asciiTheme="majorHAnsi" w:hAnsiTheme="majorHAnsi"/>
          <w:i w:val="0"/>
          <w:noProof/>
        </w:rPr>
        <w:drawing>
          <wp:anchor distT="0" distB="0" distL="114300" distR="114300" simplePos="0" relativeHeight="251762688" behindDoc="0" locked="0" layoutInCell="1" allowOverlap="1" wp14:anchorId="4EA7068D" wp14:editId="2154BA2D">
            <wp:simplePos x="0" y="0"/>
            <wp:positionH relativeFrom="column">
              <wp:posOffset>3322320</wp:posOffset>
            </wp:positionH>
            <wp:positionV relativeFrom="paragraph">
              <wp:posOffset>1487805</wp:posOffset>
            </wp:positionV>
            <wp:extent cx="2545080" cy="3260090"/>
            <wp:effectExtent l="0" t="0" r="0" b="0"/>
            <wp:wrapTight wrapText="bothSides">
              <wp:wrapPolygon edited="0">
                <wp:start x="0" y="0"/>
                <wp:lineTo x="0" y="21373"/>
                <wp:lineTo x="21341" y="21373"/>
                <wp:lineTo x="213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NRLSSI2_uncertainties_ts.png"/>
                    <pic:cNvPicPr/>
                  </pic:nvPicPr>
                  <pic:blipFill rotWithShape="1">
                    <a:blip r:embed="rId28">
                      <a:extLst>
                        <a:ext uri="{28A0092B-C50C-407E-A947-70E740481C1C}">
                          <a14:useLocalDpi xmlns:a14="http://schemas.microsoft.com/office/drawing/2010/main" val="0"/>
                        </a:ext>
                      </a:extLst>
                    </a:blip>
                    <a:srcRect l="2936" t="4404" r="-146" b="2206"/>
                    <a:stretch/>
                  </pic:blipFill>
                  <pic:spPr bwMode="auto">
                    <a:xfrm>
                      <a:off x="0" y="0"/>
                      <a:ext cx="2545080" cy="32600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95E68" w:rsidRPr="0014460F">
        <w:rPr>
          <w:rFonts w:asciiTheme="majorHAnsi" w:hAnsiTheme="majorHAnsi"/>
          <w:i w:val="0"/>
          <w:noProof/>
        </w:rPr>
        <w:drawing>
          <wp:anchor distT="0" distB="0" distL="114300" distR="114300" simplePos="0" relativeHeight="251728896" behindDoc="0" locked="0" layoutInCell="1" allowOverlap="1" wp14:anchorId="520D256D" wp14:editId="10C6CAAD">
            <wp:simplePos x="0" y="0"/>
            <wp:positionH relativeFrom="column">
              <wp:posOffset>-69850</wp:posOffset>
            </wp:positionH>
            <wp:positionV relativeFrom="paragraph">
              <wp:posOffset>1326515</wp:posOffset>
            </wp:positionV>
            <wp:extent cx="2933700" cy="3652520"/>
            <wp:effectExtent l="0" t="0" r="1270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SSI_unc_spectrum.png"/>
                    <pic:cNvPicPr/>
                  </pic:nvPicPr>
                  <pic:blipFill rotWithShape="1">
                    <a:blip r:embed="rId29">
                      <a:extLst>
                        <a:ext uri="{28A0092B-C50C-407E-A947-70E740481C1C}">
                          <a14:useLocalDpi xmlns:a14="http://schemas.microsoft.com/office/drawing/2010/main" val="0"/>
                        </a:ext>
                      </a:extLst>
                    </a:blip>
                    <a:srcRect l="3538" t="3074" r="2832" b="9444"/>
                    <a:stretch/>
                  </pic:blipFill>
                  <pic:spPr bwMode="auto">
                    <a:xfrm>
                      <a:off x="0" y="0"/>
                      <a:ext cx="2933700" cy="3652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E44C8">
        <w:rPr>
          <w:rFonts w:asciiTheme="majorHAnsi" w:hAnsiTheme="majorHAnsi"/>
          <w:i w:val="0"/>
        </w:rPr>
        <w:t xml:space="preserve">The </w:t>
      </w:r>
      <w:r w:rsidR="0042167B">
        <w:rPr>
          <w:rFonts w:asciiTheme="majorHAnsi" w:hAnsiTheme="majorHAnsi"/>
          <w:i w:val="0"/>
        </w:rPr>
        <w:t xml:space="preserve">solar spectral irradiance </w:t>
      </w:r>
      <w:r w:rsidR="003E44C8">
        <w:rPr>
          <w:rFonts w:asciiTheme="majorHAnsi" w:hAnsiTheme="majorHAnsi"/>
          <w:i w:val="0"/>
        </w:rPr>
        <w:t>uncer</w:t>
      </w:r>
      <w:r w:rsidR="00204FA2">
        <w:rPr>
          <w:rFonts w:asciiTheme="majorHAnsi" w:hAnsiTheme="majorHAnsi"/>
          <w:i w:val="0"/>
        </w:rPr>
        <w:t>t</w:t>
      </w:r>
      <w:r w:rsidR="003E44C8">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sidR="003E44C8">
        <w:rPr>
          <w:rFonts w:asciiTheme="majorHAnsi" w:hAnsiTheme="majorHAnsi"/>
          <w:i w:val="0"/>
        </w:rPr>
        <w:t>n</w:t>
      </w:r>
      <w:r w:rsidR="00204FA2">
        <w:rPr>
          <w:rFonts w:asciiTheme="majorHAnsi" w:hAnsiTheme="majorHAnsi"/>
          <w:i w:val="0"/>
        </w:rPr>
        <w:t>it</w:t>
      </w:r>
      <w:r w:rsidR="003E44C8">
        <w:rPr>
          <w:rFonts w:asciiTheme="majorHAnsi" w:hAnsiTheme="majorHAnsi"/>
          <w:i w:val="0"/>
        </w:rPr>
        <w:t>ude</w:t>
      </w:r>
      <w:r w:rsidR="00305006">
        <w:rPr>
          <w:rFonts w:asciiTheme="majorHAnsi" w:hAnsiTheme="majorHAnsi"/>
          <w:i w:val="0"/>
        </w:rPr>
        <w:t>s</w:t>
      </w:r>
      <w:r w:rsidR="003E44C8">
        <w:rPr>
          <w:rFonts w:asciiTheme="majorHAnsi" w:hAnsiTheme="majorHAnsi"/>
          <w:i w:val="0"/>
        </w:rPr>
        <w:t xml:space="preserve"> of the facular brightening and sunspot dark</w:t>
      </w:r>
      <w:r w:rsidR="00204FA2">
        <w:rPr>
          <w:rFonts w:asciiTheme="majorHAnsi" w:hAnsiTheme="majorHAnsi"/>
          <w:i w:val="0"/>
        </w:rPr>
        <w:t>en</w:t>
      </w:r>
      <w:r w:rsidR="003E44C8">
        <w:rPr>
          <w:rFonts w:asciiTheme="majorHAnsi" w:hAnsiTheme="majorHAnsi"/>
          <w:i w:val="0"/>
        </w:rPr>
        <w:t>ing indices</w:t>
      </w:r>
      <w:r w:rsidR="00305006">
        <w:rPr>
          <w:rFonts w:asciiTheme="majorHAnsi" w:hAnsiTheme="majorHAnsi"/>
          <w:i w:val="0"/>
        </w:rPr>
        <w:t xml:space="preserve"> wax and wane throughout the solar activity cycle</w:t>
      </w:r>
      <w:r w:rsidR="003E44C8">
        <w:rPr>
          <w:rFonts w:asciiTheme="majorHAnsi" w:hAnsiTheme="majorHAnsi"/>
          <w:i w:val="0"/>
        </w:rPr>
        <w:t>. Figure 13 sh</w:t>
      </w:r>
      <w:r w:rsidR="00204FA2">
        <w:rPr>
          <w:rFonts w:asciiTheme="majorHAnsi" w:hAnsiTheme="majorHAnsi"/>
          <w:i w:val="0"/>
        </w:rPr>
        <w:t>o</w:t>
      </w:r>
      <w:r w:rsidR="003E44C8">
        <w:rPr>
          <w:rFonts w:asciiTheme="majorHAnsi" w:hAnsiTheme="majorHAnsi"/>
          <w:i w:val="0"/>
        </w:rPr>
        <w:t>ws time series of the so</w:t>
      </w:r>
      <w:r w:rsidR="00204FA2">
        <w:rPr>
          <w:rFonts w:asciiTheme="majorHAnsi" w:hAnsiTheme="majorHAnsi"/>
          <w:i w:val="0"/>
        </w:rPr>
        <w:t>lar</w:t>
      </w:r>
      <w:r w:rsidR="003E44C8">
        <w:rPr>
          <w:rFonts w:asciiTheme="majorHAnsi" w:hAnsiTheme="majorHAnsi"/>
          <w:i w:val="0"/>
        </w:rPr>
        <w:t xml:space="preserve"> spectral irradi</w:t>
      </w:r>
      <w:r w:rsidR="00204FA2">
        <w:rPr>
          <w:rFonts w:asciiTheme="majorHAnsi" w:hAnsiTheme="majorHAnsi"/>
          <w:i w:val="0"/>
        </w:rPr>
        <w:t>a</w:t>
      </w:r>
      <w:r w:rsidR="003E44C8">
        <w:rPr>
          <w:rFonts w:asciiTheme="majorHAnsi" w:hAnsiTheme="majorHAnsi"/>
          <w:i w:val="0"/>
        </w:rPr>
        <w:t xml:space="preserve">nce </w:t>
      </w:r>
      <w:r w:rsidR="00305006">
        <w:rPr>
          <w:rFonts w:asciiTheme="majorHAnsi" w:hAnsiTheme="majorHAnsi"/>
          <w:i w:val="0"/>
        </w:rPr>
        <w:t xml:space="preserve">during 2003, </w:t>
      </w:r>
      <w:r w:rsidR="003E44C8">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0BCCD3F7" w14:textId="3B086DD9" w:rsidR="005E50BC" w:rsidRDefault="005E50BC" w:rsidP="005E50BC">
      <w:pPr>
        <w:pStyle w:val="CDRGuidance"/>
        <w:keepNext/>
        <w:spacing w:before="240" w:after="0"/>
      </w:pPr>
    </w:p>
    <w:p w14:paraId="0CA547E1" w14:textId="74AA3EB8" w:rsidR="005E50BC" w:rsidRDefault="005E50BC" w:rsidP="002C58E3">
      <w:pPr>
        <w:pStyle w:val="CDRGuidance"/>
        <w:spacing w:before="240"/>
        <w:rPr>
          <w:rFonts w:ascii="Arial" w:hAnsi="Arial"/>
          <w:b/>
          <w:i w:val="0"/>
          <w:sz w:val="20"/>
          <w:szCs w:val="20"/>
        </w:rPr>
      </w:pPr>
    </w:p>
    <w:p w14:paraId="0D3AA91A" w14:textId="42350E2F" w:rsidR="00D91CE9" w:rsidRDefault="00F35F6D">
      <w:pPr>
        <w:spacing w:after="0" w:line="240" w:lineRule="auto"/>
        <w:rPr>
          <w:rFonts w:asciiTheme="majorHAnsi" w:hAnsiTheme="majorHAnsi" w:cs="Arial"/>
          <w:b/>
        </w:rPr>
      </w:pPr>
      <w:r>
        <w:rPr>
          <w:noProof/>
        </w:rPr>
        <mc:AlternateContent>
          <mc:Choice Requires="wps">
            <w:drawing>
              <wp:anchor distT="0" distB="0" distL="114300" distR="114300" simplePos="0" relativeHeight="251766784" behindDoc="0" locked="0" layoutInCell="1" allowOverlap="1" wp14:anchorId="7279356A" wp14:editId="4FFF7F37">
                <wp:simplePos x="0" y="0"/>
                <wp:positionH relativeFrom="column">
                  <wp:posOffset>-2851150</wp:posOffset>
                </wp:positionH>
                <wp:positionV relativeFrom="paragraph">
                  <wp:posOffset>3142615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AE5555" w:rsidRPr="001D2BD0" w:rsidRDefault="00AE5555"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2" o:spid="_x0000_s1035" type="#_x0000_t202" style="position:absolute;margin-left:-224.45pt;margin-top:247.4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Y4eJMCAAAt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" stroked="f">
                <v:textbox inset="0,0,0,0">
                  <w:txbxContent>
                    <w:p w14:paraId="34753C5E" w14:textId="77777777" w:rsidR="00D91CE9" w:rsidRPr="001D2BD0" w:rsidRDefault="00D91CE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01DB0224" wp14:editId="365DC1DA">
                <wp:simplePos x="0" y="0"/>
                <wp:positionH relativeFrom="column">
                  <wp:posOffset>292100</wp:posOffset>
                </wp:positionH>
                <wp:positionV relativeFrom="paragraph">
                  <wp:posOffset>3142615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77777777" w:rsidR="00AE5555" w:rsidRPr="00427C16" w:rsidRDefault="00AE5555"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AE5555" w:rsidRPr="00421507" w:rsidRDefault="00AE5555"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6" type="#_x0000_t202" style="position:absolute;margin-left:23pt;margin-top:247.4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" stroked="f">
                <v:textbox inset="0,0,0,0">
                  <w:txbxContent>
                    <w:p w14:paraId="3776C281" w14:textId="77777777" w:rsidR="00D91CE9" w:rsidRPr="00427C16" w:rsidRDefault="00D91CE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91CE9" w:rsidRPr="00421507" w:rsidRDefault="00D91CE9" w:rsidP="00D91CE9">
                      <w:pPr>
                        <w:pStyle w:val="Caption"/>
                        <w:rPr>
                          <w:rFonts w:eastAsia="Times New Roman" w:cs="Arial"/>
                          <w:b/>
                          <w:noProof/>
                          <w:szCs w:val="20"/>
                        </w:rPr>
                      </w:pPr>
                    </w:p>
                  </w:txbxContent>
                </v:textbox>
                <w10:wrap type="square"/>
              </v:shape>
            </w:pict>
          </mc:Fallback>
        </mc:AlternateContent>
      </w:r>
      <w:r w:rsidR="00D91CE9">
        <w:rPr>
          <w:rFonts w:asciiTheme="majorHAnsi" w:hAnsiTheme="majorHAnsi" w:cs="Arial"/>
          <w:b/>
        </w:rPr>
        <w:br w:type="page"/>
      </w:r>
    </w:p>
    <w:p w14:paraId="370A2C6C" w14:textId="2E52AAF5"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lastRenderedPageBreak/>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771127A1" w14:textId="7B445540" w:rsidR="002C6F60"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Wm</w:t>
            </w:r>
            <w:r w:rsidR="002C6F60" w:rsidRPr="00FC4852">
              <w:rPr>
                <w:rFonts w:asciiTheme="majorHAnsi" w:hAnsiTheme="majorHAnsi"/>
                <w:i w:val="0"/>
                <w:sz w:val="22"/>
                <w:szCs w:val="22"/>
                <w:vertAlign w:val="superscript"/>
              </w:rPr>
              <w:t>-2</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B006588" w14:textId="1E257134"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Wm</w:t>
            </w:r>
            <w:r w:rsidR="00831D08" w:rsidRPr="00FC4852">
              <w:rPr>
                <w:rFonts w:asciiTheme="majorHAnsi" w:hAnsiTheme="majorHAnsi"/>
                <w:i w:val="0"/>
                <w:sz w:val="22"/>
                <w:szCs w:val="22"/>
                <w:vertAlign w:val="superscript"/>
              </w:rPr>
              <w:t>-2</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18B055E0" w:rsidR="00831D08" w:rsidRDefault="00831D08"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587B992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FDB415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5966DE6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17CC43C6"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1250C3E5"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3F77EE2D"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76F900D9"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114" w:name="_Toc269030699"/>
      <w:r>
        <w:lastRenderedPageBreak/>
        <w:t>Practical Considerations</w:t>
      </w:r>
      <w:bookmarkEnd w:id="114"/>
    </w:p>
    <w:p w14:paraId="3B214D4C" w14:textId="77777777" w:rsidR="000C19D7" w:rsidRDefault="000C19D7" w:rsidP="006B2078">
      <w:pPr>
        <w:pStyle w:val="CDRHeading2"/>
      </w:pPr>
      <w:bookmarkStart w:id="115" w:name="_Toc269030700"/>
      <w:r>
        <w:t>Numerical Computation Considerations</w:t>
      </w:r>
      <w:bookmarkEnd w:id="115"/>
    </w:p>
    <w:p w14:paraId="1BDF3E4F" w14:textId="79B0E4B1" w:rsidR="00201EAF" w:rsidRPr="00320F50" w:rsidRDefault="00201EAF" w:rsidP="00B411B9">
      <w:pPr>
        <w:pStyle w:val="CDRBodyText"/>
        <w:ind w:firstLine="0"/>
        <w:rPr>
          <w:rFonts w:asciiTheme="majorHAnsi" w:hAnsiTheme="majorHAnsi"/>
        </w:rPr>
      </w:pPr>
      <w:r w:rsidRPr="00320F50">
        <w:rPr>
          <w:rFonts w:asciiTheme="majorHAnsi" w:hAnsiTheme="majorHAnsi"/>
        </w:rPr>
        <w:t>The Solar Irradiance 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4E092CAD"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The Solar Irradiance 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LASPs LISIRD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r w:rsidR="00C75AD5">
        <w:rPr>
          <w:rFonts w:asciiTheme="majorHAnsi" w:hAnsiTheme="majorHAnsi"/>
        </w:rPr>
        <w:t>There is also a potential for latency in the composite Mg II index.</w:t>
      </w:r>
    </w:p>
    <w:p w14:paraId="216CF93D" w14:textId="3F0737A7"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Interactive Solar Irradiance Datacenter (LISIRD) for a desired time range and for the desired variables. </w:t>
      </w:r>
      <w:r w:rsidR="00957AFA">
        <w:rPr>
          <w:rFonts w:asciiTheme="majorHAnsi" w:hAnsiTheme="majorHAnsi"/>
        </w:rPr>
        <w:t>As well, t</w:t>
      </w:r>
      <w:r w:rsidR="005C5273" w:rsidRPr="00320F50">
        <w:rPr>
          <w:rFonts w:asciiTheme="majorHAnsi" w:hAnsiTheme="majorHAnsi"/>
        </w:rPr>
        <w:t>he Solar Irradiance 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116" w:name="_Toc269030701"/>
      <w:r>
        <w:t>Programming and Procedural Considerations</w:t>
      </w:r>
      <w:bookmarkEnd w:id="116"/>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117" w:name="_Toc269030702"/>
      <w:r>
        <w:t>Quality Assessment and Diagnostics</w:t>
      </w:r>
      <w:bookmarkEnd w:id="117"/>
    </w:p>
    <w:p w14:paraId="1F213A21" w14:textId="28C74C42"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377DEE04"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Data Record production system supports both automatic and manual diagnostic statistical analyses of the science products. Deviations from expected or predicted </w:t>
      </w:r>
      <w:r w:rsidRPr="00E63A60">
        <w:rPr>
          <w:rFonts w:asciiTheme="majorHAnsi" w:hAnsiTheme="majorHAnsi"/>
          <w:sz w:val="24"/>
          <w:szCs w:val="24"/>
        </w:rPr>
        <w:lastRenderedPageBreak/>
        <w:t xml:space="preserve">values, flagging of anomalous values, and trends of the sunspot blocking function and 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761A86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between the Mg II index and the F10.7 cm flux (another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372A3785"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118" w:name="_Toc269030703"/>
      <w:r>
        <w:t>Exception Handling</w:t>
      </w:r>
      <w:bookmarkEnd w:id="118"/>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119" w:name="_Toc269030704"/>
      <w:r>
        <w:t>Algorithm Validation</w:t>
      </w:r>
      <w:bookmarkEnd w:id="119"/>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3076DC43"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lastRenderedPageBreak/>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A7204">
        <w:rPr>
          <w:noProof/>
        </w:rPr>
        <mc:AlternateContent>
          <mc:Choice Requires="wps">
            <w:drawing>
              <wp:anchor distT="0" distB="0" distL="114300" distR="114300" simplePos="0" relativeHeight="251687936" behindDoc="0" locked="0" layoutInCell="1" allowOverlap="1" wp14:anchorId="0C07072D" wp14:editId="2DC4771B">
                <wp:simplePos x="0" y="0"/>
                <wp:positionH relativeFrom="column">
                  <wp:posOffset>3143250</wp:posOffset>
                </wp:positionH>
                <wp:positionV relativeFrom="paragraph">
                  <wp:posOffset>2400300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AE5555" w:rsidRPr="004238E6" w:rsidRDefault="00AE5555"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7" type="#_x0000_t202" style="position:absolute;margin-left:247.5pt;margin-top:189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" stroked="f">
                <v:textbox style="mso-fit-shape-to-text:t" inset="0,0,0,0">
                  <w:txbxContent>
                    <w:p w14:paraId="2D1C4DB9" w14:textId="621F00AD" w:rsidR="009259BE" w:rsidRPr="004238E6" w:rsidRDefault="009259BE"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A527EE">
        <w:rPr>
          <w:rFonts w:asciiTheme="majorHAnsi" w:hAnsiTheme="majorHAnsi"/>
          <w:noProof/>
        </w:rPr>
        <w:drawing>
          <wp:anchor distT="0" distB="0" distL="114300" distR="114300" simplePos="0" relativeHeight="251768832" behindDoc="0" locked="0" layoutInCell="1" allowOverlap="1" wp14:anchorId="2E15D069" wp14:editId="4F6A0121">
            <wp:simplePos x="0" y="0"/>
            <wp:positionH relativeFrom="column">
              <wp:posOffset>3003550</wp:posOffset>
            </wp:positionH>
            <wp:positionV relativeFrom="paragraph">
              <wp:posOffset>114300</wp:posOffset>
            </wp:positionV>
            <wp:extent cx="2806700" cy="2176145"/>
            <wp:effectExtent l="0" t="0" r="1270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32309" r="-13" b="11320"/>
                    <a:stretch/>
                  </pic:blipFill>
                  <pic:spPr bwMode="auto">
                    <a:xfrm>
                      <a:off x="0" y="0"/>
                      <a:ext cx="2806700" cy="21761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9BE" w:rsidRPr="00E63A60">
        <w:rPr>
          <w:rFonts w:asciiTheme="majorHAnsi" w:hAnsiTheme="majorHAnsi"/>
          <w:noProof/>
        </w:rPr>
        <w:drawing>
          <wp:anchor distT="0" distB="0" distL="114300" distR="114300" simplePos="0" relativeHeight="251683840" behindDoc="0" locked="0" layoutInCell="1" allowOverlap="1" wp14:anchorId="5E26D5BA" wp14:editId="4E6AC3EB">
            <wp:simplePos x="0" y="0"/>
            <wp:positionH relativeFrom="column">
              <wp:posOffset>0</wp:posOffset>
            </wp:positionH>
            <wp:positionV relativeFrom="paragraph">
              <wp:posOffset>114300</wp:posOffset>
            </wp:positionV>
            <wp:extent cx="2816225" cy="3328035"/>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31">
                      <a:extLst>
                        <a:ext uri="{28A0092B-C50C-407E-A947-70E740481C1C}">
                          <a14:useLocalDpi xmlns:a14="http://schemas.microsoft.com/office/drawing/2010/main" val="0"/>
                        </a:ext>
                      </a:extLst>
                    </a:blip>
                    <a:srcRect t="9372" b="2007"/>
                    <a:stretch/>
                  </pic:blipFill>
                  <pic:spPr bwMode="auto">
                    <a:xfrm>
                      <a:off x="0" y="0"/>
                      <a:ext cx="2816225" cy="33280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2 ppm per year</w:t>
      </w:r>
      <w:r w:rsidR="0037422A">
        <w:rPr>
          <w:rFonts w:asciiTheme="majorHAnsi" w:hAnsiTheme="majorHAnsi"/>
        </w:rPr>
        <w:t xml:space="preserve"> (compared with 4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16D625DA" w:rsidR="00A002E2" w:rsidRPr="00DD5C68" w:rsidRDefault="00BA7204"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1A3B0BB3">
                <wp:simplePos x="0" y="0"/>
                <wp:positionH relativeFrom="column">
                  <wp:posOffset>0</wp:posOffset>
                </wp:positionH>
                <wp:positionV relativeFrom="paragraph">
                  <wp:posOffset>-385445</wp:posOffset>
                </wp:positionV>
                <wp:extent cx="3079750" cy="102870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30797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E6EC1" w14:textId="29F4B9B4" w:rsidR="00AE5555" w:rsidRPr="00E23EE9" w:rsidRDefault="00AE5555" w:rsidP="002B17FB">
                            <w:pPr>
                              <w:pStyle w:val="Caption"/>
                              <w:tabs>
                                <w:tab w:val="left" w:pos="3600"/>
                              </w:tabs>
                              <w:ind w:left="180" w:right="150"/>
                              <w:jc w:val="left"/>
                              <w:rPr>
                                <w:rFonts w:ascii="Cambria" w:eastAsia="Times New Roman" w:hAnsi="Cambria" w:cs="Arial"/>
                                <w:b/>
                                <w:noProof/>
                              </w:rPr>
                            </w:pPr>
                            <w:bookmarkStart w:id="120" w:name="_GoBack"/>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ins w:id="121" w:author="Odele Coddington" w:date="2015-02-04T14:00:00Z">
                              <w:r>
                                <w:rPr>
                                  <w:b/>
                                </w:rPr>
                                <w:t xml:space="preserve"> The middle panel is a monthly-average data.</w:t>
                              </w:r>
                            </w:ins>
                          </w:p>
                          <w:bookmarkEnd w:id="12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4" o:spid="_x0000_s1038" type="#_x0000_t202" style="position:absolute;margin-left:0;margin-top:-30.3pt;width:242.5pt;height:81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p5SZM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" stroked="f">
                <v:textbox style="mso-fit-shape-to-text:t" inset="0,0,0,0">
                  <w:txbxContent>
                    <w:p w14:paraId="31DE6EC1" w14:textId="29F4B9B4" w:rsidR="00AE5555" w:rsidRPr="00E23EE9" w:rsidRDefault="00AE5555" w:rsidP="002B17FB">
                      <w:pPr>
                        <w:pStyle w:val="Caption"/>
                        <w:tabs>
                          <w:tab w:val="left" w:pos="3600"/>
                        </w:tabs>
                        <w:ind w:left="180" w:right="150"/>
                        <w:jc w:val="left"/>
                        <w:rPr>
                          <w:rFonts w:ascii="Cambria" w:eastAsia="Times New Roman" w:hAnsi="Cambria" w:cs="Arial"/>
                          <w:b/>
                          <w:noProof/>
                        </w:rPr>
                      </w:pPr>
                      <w:bookmarkStart w:id="122" w:name="_GoBack"/>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ins w:id="123" w:author="Odele Coddington" w:date="2015-02-04T14:00:00Z">
                        <w:r>
                          <w:rPr>
                            <w:b/>
                          </w:rPr>
                          <w:t xml:space="preserve"> The middle panel is a monthly-average data.</w:t>
                        </w:r>
                      </w:ins>
                    </w:p>
                    <w:bookmarkEnd w:id="122"/>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w:t>
      </w:r>
      <w:r w:rsidR="00E319BD">
        <w:rPr>
          <w:i w:val="0"/>
        </w:rPr>
        <w:t xml:space="preserve">detrended </w:t>
      </w:r>
      <w:r w:rsidR="005C6974">
        <w:rPr>
          <w:i w:val="0"/>
        </w:rPr>
        <w:t>time series of solar spectral irradiance 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C9D5903" w:rsidR="00DD5C68" w:rsidRDefault="00A002E2" w:rsidP="00DD5C68">
      <w:pPr>
        <w:pStyle w:val="CDRGuidance"/>
        <w:widowControl w:val="0"/>
        <w:rPr>
          <w:i w:val="0"/>
        </w:rPr>
      </w:pPr>
      <w:r>
        <w:rPr>
          <w:i w:val="0"/>
        </w:rPr>
        <w:t>Solar cycle changes in spectral irradiance are presently ambiguous because the only observations are those made by SIM on SORCE whose long-term stability has yet to be validated</w:t>
      </w:r>
      <w:r w:rsidR="00D64E7D">
        <w:rPr>
          <w:i w:val="0"/>
        </w:rPr>
        <w:t>.</w:t>
      </w:r>
      <w:r w:rsidR="003E2FE5">
        <w:rPr>
          <w:i w:val="0"/>
        </w:rPr>
        <w:t xml:space="preserve"> Figure 17</w:t>
      </w:r>
      <w:r>
        <w:rPr>
          <w:i w:val="0"/>
        </w:rPr>
        <w:t xml:space="preserve"> shows the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2105F843" w:rsidR="000243FF" w:rsidRPr="000243FF" w:rsidRDefault="00DD5C68" w:rsidP="00DD5C68">
      <w:pPr>
        <w:pStyle w:val="CDRGuidance"/>
        <w:widowControl w:val="0"/>
        <w:rPr>
          <w:rFonts w:asciiTheme="majorHAnsi" w:hAnsiTheme="majorHAnsi"/>
          <w:i w:val="0"/>
        </w:rPr>
      </w:pPr>
      <w:r>
        <w:rPr>
          <w:i w:val="0"/>
        </w:rPr>
        <w:t>T</w:t>
      </w:r>
      <w:r w:rsidRPr="003B71C0">
        <w:rPr>
          <w:i w:val="0"/>
        </w:rPr>
        <w:t>he Solar Irradiance Data Team will</w:t>
      </w:r>
      <w:r>
        <w:rPr>
          <w:i w:val="0"/>
        </w:rPr>
        <w:t xml:space="preserve"> continue to validate the solar irradiance CDR algorithm, with ongoing tests, statistical characterizations and self-consistency checks, and comparison </w:t>
      </w:r>
      <w:r>
        <w:rPr>
          <w:i w:val="0"/>
        </w:rPr>
        <w:lastRenderedPageBreak/>
        <w:t>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drawing>
          <wp:anchor distT="0" distB="0" distL="114300" distR="114300" simplePos="0" relativeHeight="251759616" behindDoc="0" locked="0" layoutInCell="1" allowOverlap="1" wp14:anchorId="7FA257B4" wp14:editId="77305623">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2">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14656445">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3">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124"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77777777" w:rsidR="00AE5555" w:rsidRPr="002309E1" w:rsidRDefault="00AE5555"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77777777" w:rsidR="00BF0243" w:rsidRPr="002309E1" w:rsidRDefault="00BF0243"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A5B09D5" w:rsidR="00AE5555" w:rsidRPr="002309E1" w:rsidRDefault="00AE5555"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A5B09D5" w:rsidR="00BF0243" w:rsidRPr="002309E1" w:rsidRDefault="00BF0243"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w:t>
      </w:r>
      <w:proofErr w:type="gramStart"/>
      <w:r w:rsidR="00435C59">
        <w:t>rocessing</w:t>
      </w:r>
      <w:proofErr w:type="gramEnd"/>
      <w:r w:rsidR="00435C59">
        <w:t xml:space="preserve"> Environment</w:t>
      </w:r>
      <w:r w:rsidR="007E394C">
        <w:t xml:space="preserve"> and Resources</w:t>
      </w:r>
      <w:bookmarkEnd w:id="124"/>
    </w:p>
    <w:p w14:paraId="6681A29B" w14:textId="5C33616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though it was developed on Unix 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770A5BEC"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2309E1">
        <w:rPr>
          <w:i w:val="0"/>
        </w:rPr>
        <w:t xml:space="preserve"> on the GOME 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125" w:name="_Toc269030706"/>
      <w:r>
        <w:lastRenderedPageBreak/>
        <w:t>Assumption</w:t>
      </w:r>
      <w:r w:rsidR="00B07A20">
        <w:t>s</w:t>
      </w:r>
      <w:r>
        <w:t xml:space="preserve"> and Limitations</w:t>
      </w:r>
      <w:bookmarkEnd w:id="125"/>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3C13C2D9"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047EBA">
        <w:rPr>
          <w:rFonts w:asciiTheme="majorHAnsi" w:hAnsiTheme="majorHAnsi"/>
        </w:rPr>
        <w:t xml:space="preserve">the input indices, and in </w:t>
      </w:r>
      <w:r w:rsidR="00AC59A3" w:rsidRPr="00A666D1">
        <w:rPr>
          <w:rFonts w:asciiTheme="majorHAnsi" w:hAnsiTheme="majorHAnsi"/>
        </w:rPr>
        <w:t>the multiple reg</w:t>
      </w:r>
      <w:r w:rsidR="00047EBA">
        <w:rPr>
          <w:rFonts w:asciiTheme="majorHAnsi" w:hAnsiTheme="majorHAnsi"/>
        </w:rPr>
        <w:t>ression coefficients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126" w:name="_Ref270149413"/>
      <w:r w:rsidRPr="00270711">
        <w:rPr>
          <w:rFonts w:asciiTheme="majorHAnsi" w:hAnsiTheme="majorHAnsi" w:cs="Arial"/>
          <w:b/>
          <w:sz w:val="22"/>
          <w:szCs w:val="22"/>
        </w:rPr>
        <w:t xml:space="preserve">Table </w:t>
      </w:r>
      <w:bookmarkEnd w:id="126"/>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3C65D8C5"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proofErr w:type="spellStart"/>
            <w:r w:rsidR="007528FA" w:rsidRPr="00F87274">
              <w:rPr>
                <w:rFonts w:asciiTheme="majorHAnsi" w:hAnsiTheme="majorHAnsi"/>
                <w:sz w:val="22"/>
                <w:szCs w:val="22"/>
              </w:rPr>
              <w:t>Foukal</w:t>
            </w:r>
            <w:proofErr w:type="spellEnd"/>
            <w:r w:rsidR="007528FA" w:rsidRPr="00F87274">
              <w:rPr>
                <w:rFonts w:asciiTheme="majorHAnsi" w:hAnsiTheme="majorHAnsi"/>
                <w:sz w:val="22"/>
                <w:szCs w:val="22"/>
              </w:rPr>
              <w:t xml:space="preserve">, 1981;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77777777"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The Center-to-limb variance is independent of wavelength.</w:t>
            </w:r>
          </w:p>
          <w:p w14:paraId="2298517E" w14:textId="6C2D6309"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 xml:space="preserve">Sunspot contrast is independent of position on solar disk and has an experimental bolometric (integrated) value of 0.32 with a dependency on </w:t>
            </w:r>
            <w:r w:rsidR="00F461B0" w:rsidRPr="00F87274">
              <w:rPr>
                <w:rFonts w:asciiTheme="majorHAnsi" w:hAnsiTheme="majorHAnsi"/>
                <w:sz w:val="22"/>
                <w:szCs w:val="22"/>
              </w:rPr>
              <w:t xml:space="preserve">sunspot </w:t>
            </w:r>
            <w:r w:rsidRPr="00F87274">
              <w:rPr>
                <w:rFonts w:asciiTheme="majorHAnsi" w:hAnsiTheme="majorHAnsi"/>
                <w:sz w:val="22"/>
                <w:szCs w:val="22"/>
              </w:rPr>
              <w:t>area</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a proxy for chromospheric variability, which is an extension of </w:t>
            </w:r>
            <w:proofErr w:type="spellStart"/>
            <w:r w:rsidRPr="00F87274">
              <w:rPr>
                <w:rFonts w:asciiTheme="majorHAnsi" w:hAnsiTheme="majorHAnsi"/>
                <w:sz w:val="22"/>
                <w:szCs w:val="22"/>
              </w:rPr>
              <w:t>photospheric</w:t>
            </w:r>
            <w:proofErr w:type="spellEnd"/>
            <w:r w:rsidRPr="00F87274">
              <w:rPr>
                <w:rFonts w:asciiTheme="majorHAnsi" w:hAnsiTheme="majorHAnsi"/>
                <w:sz w:val="22"/>
                <w:szCs w:val="22"/>
              </w:rPr>
              <w:t xml:space="preserve">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012A9FBC"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 series of Mg II index and the F10.7 cm flux. The relationship is expected to be consistent; a deviation is expected to be indicative of outlier in the Mg II record.</w:t>
            </w:r>
          </w:p>
          <w:p w14:paraId="04F97FD4" w14:textId="13B302C8" w:rsidR="00EC4515" w:rsidRPr="00F87274" w:rsidRDefault="005C693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7B89A098" w14:textId="77777777" w:rsidR="00EC4515" w:rsidRPr="00F87274" w:rsidRDefault="00EC4515" w:rsidP="00F22A36">
            <w:pPr>
              <w:pStyle w:val="CDRBodyText"/>
              <w:numPr>
                <w:ilvl w:val="1"/>
                <w:numId w:val="10"/>
              </w:numPr>
              <w:spacing w:before="0" w:after="0"/>
              <w:rPr>
                <w:rFonts w:asciiTheme="majorHAnsi" w:hAnsiTheme="majorHAnsi"/>
                <w:sz w:val="22"/>
                <w:szCs w:val="22"/>
              </w:rPr>
            </w:pPr>
            <w:r w:rsidRPr="00F87274">
              <w:rPr>
                <w:rFonts w:asciiTheme="majorHAnsi" w:hAnsiTheme="majorHAnsi"/>
                <w:sz w:val="22"/>
                <w:szCs w:val="22"/>
              </w:rPr>
              <w:lastRenderedPageBreak/>
              <w:t>Time gaps</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67C586C1" w:rsidR="006148BD"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For λ &gt; 295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D6D3402" w:rsidR="008F5AD3"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For λ &lt; 295 nm:</w:t>
            </w:r>
            <w:r w:rsidR="00BA2FF5" w:rsidRPr="00F87274">
              <w:rPr>
                <w:rFonts w:asciiTheme="majorHAnsi" w:hAnsiTheme="majorHAnsi"/>
                <w:sz w:val="22"/>
                <w:szCs w:val="22"/>
              </w:rPr>
              <w:t xml:space="preserve"> Estimate adjustment to detrended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72582AC4"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Pr="00A666D1">
        <w:rPr>
          <w:rFonts w:asciiTheme="majorHAnsi" w:hAnsiTheme="majorHAnsi"/>
        </w:rPr>
        <w:t xml:space="preserve">. </w:t>
      </w:r>
      <w:proofErr w:type="gramStart"/>
      <w:r w:rsidRPr="00A666D1">
        <w:rPr>
          <w:rFonts w:asciiTheme="majorHAnsi" w:hAnsiTheme="majorHAnsi"/>
        </w:rPr>
        <w:t>e</w:t>
      </w:r>
      <w:proofErr w:type="gramEnd"/>
      <w:r w:rsidRPr="00A666D1">
        <w:rPr>
          <w:rFonts w:asciiTheme="majorHAnsi" w:hAnsiTheme="majorHAnsi"/>
        </w:rPr>
        <w:t>.g.,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127" w:name="_Toc269030707"/>
      <w:r>
        <w:t xml:space="preserve">Algorithm </w:t>
      </w:r>
      <w:r w:rsidR="000C19D7">
        <w:t>Performance</w:t>
      </w:r>
      <w:bookmarkEnd w:id="127"/>
    </w:p>
    <w:p w14:paraId="6007D04F" w14:textId="234336A9"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inversions, parameter extrapolations,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128" w:name="_Toc269030708"/>
      <w:r>
        <w:lastRenderedPageBreak/>
        <w:t>Sensor Performance</w:t>
      </w:r>
      <w:bookmarkEnd w:id="128"/>
    </w:p>
    <w:p w14:paraId="7893E1F1" w14:textId="5899CA19"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w:t>
      </w:r>
      <w:r w:rsidR="000F171E">
        <w:rPr>
          <w:rFonts w:asciiTheme="majorHAnsi" w:hAnsiTheme="majorHAnsi"/>
          <w:i w:val="0"/>
        </w:rPr>
        <w:t xml:space="preserve">future, </w:t>
      </w:r>
      <w:r w:rsidRPr="00A666D1">
        <w:rPr>
          <w:rFonts w:asciiTheme="majorHAnsi" w:hAnsiTheme="majorHAnsi"/>
          <w:i w:val="0"/>
        </w:rPr>
        <w:t xml:space="preserve">direct measurements made of total and spectral solar irradiance 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0DC0258E"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Lessons learned from the first-ever measurements of spectral solar irradiance made by the SORCE SIM have been incorporated by TSIS SIM to meet the measurement requirements.  The specific TSIS SIM capa</w:t>
      </w:r>
      <w:r w:rsidR="007531F4">
        <w:rPr>
          <w:rFonts w:asciiTheme="majorHAnsi" w:hAnsiTheme="majorHAnsi"/>
          <w:sz w:val="24"/>
          <w:szCs w:val="24"/>
        </w:rPr>
        <w:t xml:space="preserve">bilities over SORCE SIM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0F67ABA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The TSIS TIM will measure 4x daily total solar irradiance with an absolute accuracy of 100 ppm and a relative accuracy of 10 ppm. The TSIS SIM will measure 2x daily solar spectral irradiance at variable resolution from 200-2400 nm with an absolute accuracy of 0.2% (2000 ppm), a relative accuracy of 0.02% (200 ppm), and with long-term relative stability of 0.05% per year (for wavelengths shortward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A8E62E9" w:rsidR="0020665E" w:rsidRPr="00A666D1" w:rsidRDefault="002128F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SORCE SIM data is currently being reanalyzed and its uncertainty estimates may </w:t>
      </w:r>
      <w:r w:rsidR="00255AAD">
        <w:rPr>
          <w:rFonts w:asciiTheme="majorHAnsi" w:hAnsiTheme="majorHAnsi"/>
          <w:sz w:val="24"/>
          <w:szCs w:val="24"/>
        </w:rPr>
        <w:t>change</w:t>
      </w:r>
      <w:r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long-</w:t>
      </w:r>
      <w:r w:rsidRPr="00A666D1">
        <w:rPr>
          <w:rFonts w:asciiTheme="majorHAnsi" w:hAnsiTheme="majorHAnsi"/>
          <w:sz w:val="24"/>
          <w:szCs w:val="24"/>
        </w:rPr>
        <w:t>term 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sidRPr="00A666D1">
        <w:rPr>
          <w:rFonts w:asciiTheme="majorHAnsi" w:hAnsiTheme="majorHAnsi"/>
          <w:sz w:val="24"/>
          <w:szCs w:val="24"/>
        </w:rPr>
        <w:t xml:space="preserve">.   </w:t>
      </w:r>
      <w:r w:rsidR="00255AAD">
        <w:rPr>
          <w:rFonts w:asciiTheme="majorHAnsi" w:hAnsiTheme="majorHAnsi"/>
          <w:sz w:val="24"/>
          <w:szCs w:val="24"/>
        </w:rPr>
        <w:t>To reduce the dependence</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sunspot area and Mg II </w:t>
      </w:r>
      <w:r w:rsidR="0030278E" w:rsidRPr="00A666D1">
        <w:rPr>
          <w:rFonts w:asciiTheme="majorHAnsi" w:hAnsiTheme="majorHAnsi"/>
          <w:sz w:val="24"/>
          <w:szCs w:val="24"/>
        </w:rPr>
        <w:lastRenderedPageBreak/>
        <w:t xml:space="preserve">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35276C62" w:rsidR="008C7BC4" w:rsidRPr="00F87274" w:rsidRDefault="00B674D0" w:rsidP="00B411B9">
      <w:pPr>
        <w:pStyle w:val="BodyText"/>
        <w:spacing w:before="60" w:after="180"/>
        <w:rPr>
          <w:rFonts w:asciiTheme="majorHAnsi" w:hAnsiTheme="majorHAnsi"/>
        </w:rPr>
      </w:pPr>
      <w:r w:rsidRPr="00F87274">
        <w:rPr>
          <w:rFonts w:asciiTheme="majorHAnsi" w:hAnsiTheme="majorHAnsi"/>
        </w:rPr>
        <w:t>The TSIS instrument science team will examine pre-launch characterizations and in-flight calibrations to derive appropriate degradation corrections.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129" w:name="_Toc269030709"/>
      <w:r>
        <w:lastRenderedPageBreak/>
        <w:t>Future</w:t>
      </w:r>
      <w:r w:rsidR="000C19D7">
        <w:t xml:space="preserve"> </w:t>
      </w:r>
      <w:r w:rsidR="00925A60">
        <w:t>Enhancements</w:t>
      </w:r>
      <w:bookmarkEnd w:id="129"/>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130" w:name="_Toc269030710"/>
      <w:r w:rsidRPr="00AB2930">
        <w:t>Enhancement 1</w:t>
      </w:r>
      <w:bookmarkEnd w:id="130"/>
      <w:r w:rsidR="00171431">
        <w:t>: Improved Sunspot Darkening</w:t>
      </w:r>
      <w:r w:rsidR="00012376">
        <w:t xml:space="preserve"> Index</w:t>
      </w:r>
    </w:p>
    <w:p w14:paraId="14C87F80" w14:textId="436F9D15"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rison of the NRLSSI2 irradiance 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BB17CD"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5C360203"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4"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5"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131" w:name="_Toc269030711"/>
      <w:r w:rsidRPr="00AB2930">
        <w:t>Enhancement 2</w:t>
      </w:r>
      <w:bookmarkEnd w:id="131"/>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6621052F"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in </w:t>
      </w:r>
      <w:r w:rsidR="003C4F05" w:rsidRPr="001976BB">
        <w:rPr>
          <w:rFonts w:asciiTheme="majorHAnsi" w:hAnsiTheme="majorHAnsi"/>
          <w:color w:val="000000" w:themeColor="text1"/>
        </w:rPr>
        <w:t>solar</w:t>
      </w:r>
      <w:r w:rsidRPr="001976BB">
        <w:rPr>
          <w:rFonts w:asciiTheme="majorHAnsi" w:hAnsiTheme="majorHAnsi"/>
          <w:color w:val="000000" w:themeColor="text1"/>
        </w:rPr>
        <w:t xml:space="preserve"> irradiance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132" w:name="_Toc269030712"/>
      <w:r w:rsidRPr="00AB2930">
        <w:t>Enhancemen</w:t>
      </w:r>
      <w:r>
        <w:t xml:space="preserve">t </w:t>
      </w:r>
      <w:bookmarkEnd w:id="132"/>
      <w:r>
        <w:t>4: Improved Model Formulation</w:t>
      </w:r>
    </w:p>
    <w:p w14:paraId="29E22652" w14:textId="018E9CBF"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and time series of the facular brightening and sunspot darkening indices.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512E1DB" w:rsidR="007A5D2F" w:rsidRDefault="00D85691" w:rsidP="007A5D2F">
      <w:pPr>
        <w:spacing w:before="60" w:after="180" w:line="240" w:lineRule="auto"/>
        <w:rPr>
          <w:rFonts w:asciiTheme="majorHAnsi" w:hAnsiTheme="majorHAnsi"/>
        </w:rPr>
      </w:pPr>
      <w:r w:rsidRPr="00D85691">
        <w:rPr>
          <w:rFonts w:asciiTheme="majorHAnsi" w:hAnsiTheme="majorHAnsi"/>
        </w:rPr>
        <w:t xml:space="preserve">The </w:t>
      </w:r>
      <w:r>
        <w:rPr>
          <w:rFonts w:asciiTheme="majorHAnsi" w:hAnsiTheme="majorHAnsi"/>
        </w:rPr>
        <w:t xml:space="preserve">current implementation of the </w:t>
      </w:r>
      <w:r w:rsidR="008F4658">
        <w:rPr>
          <w:rFonts w:asciiTheme="majorHAnsi" w:hAnsiTheme="majorHAnsi"/>
        </w:rPr>
        <w:t xml:space="preserve">data </w:t>
      </w:r>
      <w:r>
        <w:rPr>
          <w:rFonts w:asciiTheme="majorHAnsi" w:hAnsiTheme="majorHAnsi"/>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F10.7 time series, as well as known variability in the input data as derived from the original NRLTSI and NRLSSI model</w:t>
      </w:r>
      <w:r w:rsidR="00921393">
        <w:rPr>
          <w:rFonts w:asciiTheme="majorHAnsi" w:hAnsiTheme="majorHAnsi"/>
        </w:rPr>
        <w:t>s</w:t>
      </w:r>
      <w:r>
        <w:rPr>
          <w:rFonts w:asciiTheme="majorHAnsi" w:hAnsiTheme="majorHAnsi"/>
        </w:rPr>
        <w:t>.</w:t>
      </w:r>
      <w:r w:rsidR="008F4658">
        <w:rPr>
          <w:rFonts w:asciiTheme="majorHAnsi" w:hAnsiTheme="majorHAnsi"/>
        </w:rPr>
        <w:t xml:space="preserve"> The flagging of outliers in the modeled total and spectral solar irradiance will be based on comparisons to the measurement record.  </w:t>
      </w:r>
    </w:p>
    <w:p w14:paraId="2FA8E4E6" w14:textId="6B9C7918" w:rsidR="00D85691" w:rsidRPr="007A5D2F" w:rsidRDefault="007A5D2F" w:rsidP="007A5D2F">
      <w:pPr>
        <w:spacing w:before="60" w:after="180" w:line="240" w:lineRule="auto"/>
        <w:rPr>
          <w:rFonts w:asciiTheme="majorHAnsi" w:hAnsiTheme="majorHAnsi"/>
          <w:sz w:val="24"/>
          <w:szCs w:val="24"/>
        </w:rPr>
      </w:pPr>
      <w:r w:rsidRPr="008F4658">
        <w:rPr>
          <w:rFonts w:asciiTheme="majorHAnsi" w:hAnsiTheme="majorHAnsi"/>
          <w:sz w:val="24"/>
          <w:szCs w:val="24"/>
        </w:rPr>
        <w:t xml:space="preserve">As noted in Sections 5.3 and 6, </w:t>
      </w:r>
      <w:r>
        <w:rPr>
          <w:rFonts w:asciiTheme="majorHAnsi" w:hAnsiTheme="majorHAnsi"/>
          <w:sz w:val="24"/>
          <w:szCs w:val="24"/>
        </w:rPr>
        <w:t xml:space="preserve">initial </w:t>
      </w:r>
      <w:r w:rsidRPr="008F4658">
        <w:rPr>
          <w:rFonts w:asciiTheme="majorHAnsi" w:hAnsiTheme="majorHAnsi"/>
          <w:sz w:val="24"/>
          <w:szCs w:val="24"/>
        </w:rPr>
        <w:t>manual</w:t>
      </w:r>
      <w:r w:rsidRPr="00E63A60">
        <w:rPr>
          <w:rFonts w:asciiTheme="majorHAnsi" w:hAnsiTheme="majorHAnsi"/>
          <w:sz w:val="24"/>
          <w:szCs w:val="24"/>
        </w:rPr>
        <w:t xml:space="preserve"> monitoring</w:t>
      </w:r>
      <w:r>
        <w:rPr>
          <w:rFonts w:asciiTheme="majorHAnsi" w:hAnsiTheme="majorHAnsi"/>
          <w:sz w:val="24"/>
          <w:szCs w:val="24"/>
        </w:rPr>
        <w:t xml:space="preserve"> by the Solar Irradiance Data Record, particularly of the input data sets, will ultimately lead to improved </w:t>
      </w:r>
      <w:r w:rsidRPr="00E63A60">
        <w:rPr>
          <w:rFonts w:asciiTheme="majorHAnsi" w:hAnsiTheme="majorHAnsi"/>
          <w:sz w:val="24"/>
          <w:szCs w:val="24"/>
        </w:rPr>
        <w:t>operational implementation of the Solar I</w:t>
      </w:r>
      <w:r>
        <w:rPr>
          <w:rFonts w:asciiTheme="majorHAnsi" w:hAnsiTheme="majorHAnsi"/>
          <w:sz w:val="24"/>
          <w:szCs w:val="24"/>
        </w:rPr>
        <w:t>rradiance Data Record algorithm and confidence in the quality flagging.</w:t>
      </w:r>
    </w:p>
    <w:p w14:paraId="379D9E64" w14:textId="77777777" w:rsidR="000C19D7" w:rsidRDefault="000C19D7" w:rsidP="00C53635">
      <w:pPr>
        <w:pStyle w:val="CDRHeading1"/>
      </w:pPr>
      <w:bookmarkStart w:id="133" w:name="_Toc269030713"/>
      <w:r>
        <w:lastRenderedPageBreak/>
        <w:t>References</w:t>
      </w:r>
      <w:bookmarkEnd w:id="133"/>
    </w:p>
    <w:p w14:paraId="2ED6DEB4" w14:textId="77777777"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65AD6B4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Pr>
          <w:rFonts w:asciiTheme="majorHAnsi" w:hAnsiTheme="majorHAnsi"/>
          <w:sz w:val="24"/>
        </w:rPr>
        <w:t>(21004).</w:t>
      </w:r>
      <w:proofErr w:type="gramEnd"/>
      <w:r>
        <w:rPr>
          <w:rFonts w:asciiTheme="majorHAnsi" w:hAnsiTheme="majorHAnsi"/>
          <w:sz w:val="24"/>
        </w:rPr>
        <w:t xml:space="preserve">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Variability of a composite chromospheric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3934C130" w14:textId="46A82FC9" w:rsidR="00425D6B" w:rsidRPr="00A666D1" w:rsidRDefault="00197A86" w:rsidP="0026122C">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xml:space="preserve">, R. </w:t>
      </w:r>
      <w:proofErr w:type="spellStart"/>
      <w:r>
        <w:rPr>
          <w:rFonts w:ascii="Verdana" w:hAnsi="Verdana" w:cs="Verdana"/>
        </w:rPr>
        <w:t>Viereck</w:t>
      </w:r>
      <w:proofErr w:type="spellEnd"/>
      <w:r>
        <w:rPr>
          <w:rFonts w:ascii="Verdana" w:hAnsi="Verdana" w:cs="Verdana"/>
        </w:rPr>
        <w:t>,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134" w:name="_Toc269030714"/>
      <w:r>
        <w:lastRenderedPageBreak/>
        <w:t>Acronyms and Abbreviations</w:t>
      </w:r>
      <w:bookmarkEnd w:id="134"/>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0" w:author="Odele Coddington" w:date="2015-02-04T11:41:00Z" w:initials="OC">
    <w:p w14:paraId="5BD348AA" w14:textId="5B8BC07F" w:rsidR="00AE5555" w:rsidRDefault="00AE5555">
      <w:pPr>
        <w:pStyle w:val="CommentText"/>
      </w:pPr>
      <w:r>
        <w:rPr>
          <w:rStyle w:val="CommentReference"/>
        </w:rPr>
        <w:annotationRef/>
      </w:r>
      <w:r>
        <w:t>Is this for a citation, or is it the month of the solar cycle maximum for this study?</w:t>
      </w:r>
    </w:p>
  </w:comment>
  <w:comment w:id="68" w:author="Odele Coddington" w:date="2015-02-04T15:04:00Z" w:initials="OC">
    <w:p w14:paraId="220AB9C2" w14:textId="5A260298" w:rsidR="00AE5555" w:rsidRDefault="00AE5555">
      <w:pPr>
        <w:pStyle w:val="CommentText"/>
      </w:pPr>
      <w:r>
        <w:rPr>
          <w:rStyle w:val="CommentReference"/>
        </w:rPr>
        <w:annotationRef/>
      </w:r>
      <w:r>
        <w:t>I made multiple changes here, to reflect variables added to the output files and better description of file naming convention and time aggregation.</w:t>
      </w:r>
    </w:p>
  </w:comment>
  <w:comment w:id="72" w:author="Odele Coddington" w:date="2015-02-04T15:06:00Z" w:initials="OC">
    <w:p w14:paraId="579B5A2C" w14:textId="27EF19CB" w:rsidR="00AE5555" w:rsidRDefault="00AE5555">
      <w:pPr>
        <w:pStyle w:val="CommentText"/>
      </w:pPr>
      <w:r>
        <w:rPr>
          <w:rStyle w:val="CommentReference"/>
        </w:rPr>
        <w:annotationRef/>
      </w:r>
      <w:r>
        <w:t>This is proposed, new, standard name. Reminds me that I should ask Phil how that proposal went over!</w:t>
      </w:r>
    </w:p>
  </w:comment>
  <w:comment w:id="109" w:author="Odele Coddington" w:date="2015-02-04T15:08:00Z" w:initials="OC">
    <w:p w14:paraId="17B33B2B" w14:textId="127173FB" w:rsidR="00AE5555" w:rsidRDefault="00AE5555">
      <w:pPr>
        <w:pStyle w:val="CommentText"/>
      </w:pPr>
      <w:r>
        <w:rPr>
          <w:rStyle w:val="CommentReference"/>
        </w:rPr>
        <w:annotationRef/>
      </w:r>
      <w:r>
        <w:t>Judith, did I correctly change these to “plus” symbols?</w:t>
      </w:r>
    </w:p>
  </w:comment>
  <w:comment w:id="112" w:author="Odele Coddington" w:date="2015-02-04T13:47:00Z" w:initials="OC">
    <w:p w14:paraId="56FAC386" w14:textId="3DE67515" w:rsidR="00AE5555" w:rsidRDefault="00AE5555">
      <w:pPr>
        <w:pStyle w:val="CommentText"/>
      </w:pPr>
      <w:r>
        <w:rPr>
          <w:rStyle w:val="CommentReference"/>
        </w:rPr>
        <w:annotationRef/>
      </w:r>
      <w:r>
        <w:t>295 nm? To match limit given in page 15.</w:t>
      </w:r>
    </w:p>
  </w:comment>
  <w:comment w:id="113" w:author="Odele Coddington" w:date="2015-02-04T13:47:00Z" w:initials="OC">
    <w:p w14:paraId="4D26712F" w14:textId="286BB330" w:rsidR="00AE5555" w:rsidRDefault="00AE5555">
      <w:pPr>
        <w:pStyle w:val="CommentText"/>
      </w:pPr>
      <w:r>
        <w:rPr>
          <w:rStyle w:val="CommentReference"/>
        </w:rPr>
        <w:annotationRef/>
      </w:r>
      <w:r>
        <w:t>Same as above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AE5555" w:rsidRDefault="00AE5555" w:rsidP="000D7979">
      <w:pPr>
        <w:spacing w:after="0" w:line="240" w:lineRule="auto"/>
      </w:pPr>
      <w:r>
        <w:separator/>
      </w:r>
    </w:p>
    <w:p w14:paraId="00A4B060" w14:textId="77777777" w:rsidR="00AE5555" w:rsidRDefault="00AE5555"/>
  </w:endnote>
  <w:endnote w:type="continuationSeparator" w:id="0">
    <w:p w14:paraId="5DEF9956" w14:textId="77777777" w:rsidR="00AE5555" w:rsidRDefault="00AE5555" w:rsidP="000D7979">
      <w:pPr>
        <w:spacing w:after="0" w:line="240" w:lineRule="auto"/>
      </w:pPr>
      <w:r>
        <w:continuationSeparator/>
      </w:r>
    </w:p>
    <w:p w14:paraId="4BDA5F7E" w14:textId="77777777" w:rsidR="00AE5555" w:rsidRDefault="00AE55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AE5555" w:rsidRDefault="00AE5555"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AE5555" w:rsidRDefault="00AE555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AE5555" w:rsidRDefault="00AE5555"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F3502">
      <w:rPr>
        <w:rStyle w:val="PageNumber"/>
        <w:noProof/>
      </w:rPr>
      <w:t>50</w:t>
    </w:r>
    <w:r>
      <w:rPr>
        <w:rStyle w:val="PageNumber"/>
      </w:rPr>
      <w:fldChar w:fldCharType="end"/>
    </w:r>
  </w:p>
  <w:p w14:paraId="7A8345AA" w14:textId="77777777" w:rsidR="00AE5555" w:rsidRDefault="00AE55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AE5555" w:rsidRDefault="00AE5555" w:rsidP="000D7979">
      <w:pPr>
        <w:spacing w:after="0" w:line="240" w:lineRule="auto"/>
      </w:pPr>
      <w:r>
        <w:separator/>
      </w:r>
    </w:p>
    <w:p w14:paraId="11C3E13E" w14:textId="77777777" w:rsidR="00AE5555" w:rsidRDefault="00AE5555"/>
  </w:footnote>
  <w:footnote w:type="continuationSeparator" w:id="0">
    <w:p w14:paraId="27BA5D3D" w14:textId="77777777" w:rsidR="00AE5555" w:rsidRDefault="00AE5555" w:rsidP="000D7979">
      <w:pPr>
        <w:spacing w:after="0" w:line="240" w:lineRule="auto"/>
      </w:pPr>
      <w:r>
        <w:continuationSeparator/>
      </w:r>
    </w:p>
    <w:p w14:paraId="3397B5EB" w14:textId="77777777" w:rsidR="00AE5555" w:rsidRDefault="00AE555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77777777" w:rsidR="00AE5555" w:rsidRDefault="00AE5555" w:rsidP="00376D06">
    <w:pPr>
      <w:pStyle w:val="CDRPageHeader"/>
    </w:pPr>
    <w:r w:rsidRPr="00B35C7D">
      <w:t xml:space="preserve">CDR </w:t>
    </w:r>
    <w:r w:rsidRPr="00E56641">
      <w:t>Program</w:t>
    </w:r>
    <w:r>
      <w:tab/>
    </w:r>
    <w:r w:rsidRPr="00F33F91">
      <w:rPr>
        <w:color w:val="000000" w:themeColor="text1"/>
      </w:rPr>
      <w:t>Solar Irradiance</w:t>
    </w:r>
    <w:r>
      <w:t xml:space="preserve"> C-ATBD</w:t>
    </w:r>
    <w:r>
      <w:tab/>
    </w:r>
    <w:r w:rsidRPr="00266086">
      <w:rPr>
        <w:color w:val="FF0000"/>
      </w:rPr>
      <w:t>&lt;TBD By CDR Program&gt;</w:t>
    </w:r>
  </w:p>
  <w:p w14:paraId="124A8FB6" w14:textId="77777777" w:rsidR="00AE5555" w:rsidRPr="00B35C7D" w:rsidRDefault="00AE5555" w:rsidP="00376D06">
    <w:pPr>
      <w:pStyle w:val="CDRPageHeaderRevisionNumber"/>
    </w:pPr>
    <w:r>
      <w:t xml:space="preserve">Rev. </w:t>
    </w:r>
    <w:r w:rsidRPr="0025299F">
      <w:rPr>
        <w:color w:val="FF0000"/>
      </w:rPr>
      <w:t>1</w:t>
    </w:r>
    <w:r w:rsidRPr="00376D06">
      <w:t xml:space="preserve">   </w:t>
    </w:r>
    <w:r w:rsidRPr="0025299F">
      <w:rPr>
        <w:color w:val="FF0000"/>
      </w:rPr>
      <w:t>MM/DD/YYYY</w:t>
    </w:r>
  </w:p>
  <w:p w14:paraId="5177F06A" w14:textId="77777777" w:rsidR="00AE5555" w:rsidRPr="00376D06" w:rsidRDefault="00AE5555"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9">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4">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AD9578C"/>
    <w:multiLevelType w:val="multilevel"/>
    <w:tmpl w:val="4E5440D2"/>
    <w:numStyleLink w:val="CDRLists"/>
  </w:abstractNum>
  <w:abstractNum w:abstractNumId="16">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5"/>
  </w:num>
  <w:num w:numId="4">
    <w:abstractNumId w:val="5"/>
  </w:num>
  <w:num w:numId="5">
    <w:abstractNumId w:val="9"/>
  </w:num>
  <w:num w:numId="6">
    <w:abstractNumId w:val="8"/>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7"/>
  </w:num>
  <w:num w:numId="11">
    <w:abstractNumId w:val="3"/>
  </w:num>
  <w:num w:numId="12">
    <w:abstractNumId w:val="1"/>
  </w:num>
  <w:num w:numId="13">
    <w:abstractNumId w:val="4"/>
  </w:num>
  <w:num w:numId="14">
    <w:abstractNumId w:val="0"/>
  </w:num>
  <w:num w:numId="15">
    <w:abstractNumId w:val="16"/>
  </w:num>
  <w:num w:numId="16">
    <w:abstractNumId w:val="10"/>
  </w:num>
  <w:num w:numId="17">
    <w:abstractNumId w:val="11"/>
  </w:num>
  <w:num w:numId="18">
    <w:abstractNumId w:val="12"/>
  </w:num>
  <w:num w:numId="1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431A"/>
    <w:rsid w:val="00005C9B"/>
    <w:rsid w:val="00010960"/>
    <w:rsid w:val="00011D3D"/>
    <w:rsid w:val="00012376"/>
    <w:rsid w:val="00012ACC"/>
    <w:rsid w:val="00012E88"/>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9AB"/>
    <w:rsid w:val="00031838"/>
    <w:rsid w:val="00032622"/>
    <w:rsid w:val="00032BBB"/>
    <w:rsid w:val="00033C54"/>
    <w:rsid w:val="000362DE"/>
    <w:rsid w:val="00037A85"/>
    <w:rsid w:val="00037D4A"/>
    <w:rsid w:val="00040267"/>
    <w:rsid w:val="000408FF"/>
    <w:rsid w:val="00041339"/>
    <w:rsid w:val="0004229E"/>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98D"/>
    <w:rsid w:val="00063BB5"/>
    <w:rsid w:val="00064054"/>
    <w:rsid w:val="00066ADC"/>
    <w:rsid w:val="00071A4A"/>
    <w:rsid w:val="00072578"/>
    <w:rsid w:val="00072DF3"/>
    <w:rsid w:val="000733DD"/>
    <w:rsid w:val="0007571D"/>
    <w:rsid w:val="00075AC6"/>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614C"/>
    <w:rsid w:val="000C63AB"/>
    <w:rsid w:val="000D0612"/>
    <w:rsid w:val="000D19E1"/>
    <w:rsid w:val="000D3418"/>
    <w:rsid w:val="000D3513"/>
    <w:rsid w:val="000D3B21"/>
    <w:rsid w:val="000D3B4F"/>
    <w:rsid w:val="000D5BAA"/>
    <w:rsid w:val="000D6C1A"/>
    <w:rsid w:val="000D6D29"/>
    <w:rsid w:val="000D7979"/>
    <w:rsid w:val="000D7A71"/>
    <w:rsid w:val="000D7D39"/>
    <w:rsid w:val="000E098A"/>
    <w:rsid w:val="000E1650"/>
    <w:rsid w:val="000E180E"/>
    <w:rsid w:val="000E1C19"/>
    <w:rsid w:val="000E3F81"/>
    <w:rsid w:val="000E4A49"/>
    <w:rsid w:val="000E4BEB"/>
    <w:rsid w:val="000E6045"/>
    <w:rsid w:val="000E7C06"/>
    <w:rsid w:val="000F01DD"/>
    <w:rsid w:val="000F0D63"/>
    <w:rsid w:val="000F1663"/>
    <w:rsid w:val="000F171E"/>
    <w:rsid w:val="000F1FC4"/>
    <w:rsid w:val="000F2F82"/>
    <w:rsid w:val="000F33FE"/>
    <w:rsid w:val="000F3502"/>
    <w:rsid w:val="000F38FF"/>
    <w:rsid w:val="000F4AEE"/>
    <w:rsid w:val="000F4C5E"/>
    <w:rsid w:val="000F4C8E"/>
    <w:rsid w:val="0010007C"/>
    <w:rsid w:val="00100F4C"/>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51B6"/>
    <w:rsid w:val="00116168"/>
    <w:rsid w:val="0011772D"/>
    <w:rsid w:val="001208D2"/>
    <w:rsid w:val="00122AEF"/>
    <w:rsid w:val="00124C03"/>
    <w:rsid w:val="0012578F"/>
    <w:rsid w:val="00125F61"/>
    <w:rsid w:val="0013113F"/>
    <w:rsid w:val="00132129"/>
    <w:rsid w:val="0013587E"/>
    <w:rsid w:val="001377C9"/>
    <w:rsid w:val="001377F9"/>
    <w:rsid w:val="00140C91"/>
    <w:rsid w:val="00143CE3"/>
    <w:rsid w:val="0014460F"/>
    <w:rsid w:val="00146A38"/>
    <w:rsid w:val="0015005B"/>
    <w:rsid w:val="00150B2B"/>
    <w:rsid w:val="00151381"/>
    <w:rsid w:val="00151B5A"/>
    <w:rsid w:val="00151F8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22A"/>
    <w:rsid w:val="00171431"/>
    <w:rsid w:val="0017150F"/>
    <w:rsid w:val="001715FC"/>
    <w:rsid w:val="00172A66"/>
    <w:rsid w:val="0017408F"/>
    <w:rsid w:val="001741F0"/>
    <w:rsid w:val="001745A5"/>
    <w:rsid w:val="0017498C"/>
    <w:rsid w:val="00174C1B"/>
    <w:rsid w:val="001751B8"/>
    <w:rsid w:val="001762FA"/>
    <w:rsid w:val="00176E88"/>
    <w:rsid w:val="001778B5"/>
    <w:rsid w:val="00181603"/>
    <w:rsid w:val="00181F5E"/>
    <w:rsid w:val="001821CD"/>
    <w:rsid w:val="00182435"/>
    <w:rsid w:val="00182A30"/>
    <w:rsid w:val="001830C4"/>
    <w:rsid w:val="00184295"/>
    <w:rsid w:val="00186EB7"/>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3FA4"/>
    <w:rsid w:val="001B418D"/>
    <w:rsid w:val="001B4989"/>
    <w:rsid w:val="001B4B65"/>
    <w:rsid w:val="001B6A9A"/>
    <w:rsid w:val="001B6FD1"/>
    <w:rsid w:val="001B7B35"/>
    <w:rsid w:val="001C0876"/>
    <w:rsid w:val="001C1B1E"/>
    <w:rsid w:val="001C29DB"/>
    <w:rsid w:val="001C2BF8"/>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3D8C"/>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0C07"/>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B7F"/>
    <w:rsid w:val="00296C32"/>
    <w:rsid w:val="00296D88"/>
    <w:rsid w:val="00296F9B"/>
    <w:rsid w:val="00297295"/>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7261"/>
    <w:rsid w:val="002E0237"/>
    <w:rsid w:val="002E194B"/>
    <w:rsid w:val="002E3F0C"/>
    <w:rsid w:val="002E5F59"/>
    <w:rsid w:val="002E6012"/>
    <w:rsid w:val="002E7F56"/>
    <w:rsid w:val="002F08BA"/>
    <w:rsid w:val="002F11B9"/>
    <w:rsid w:val="002F167C"/>
    <w:rsid w:val="002F16BB"/>
    <w:rsid w:val="002F1F42"/>
    <w:rsid w:val="002F2F96"/>
    <w:rsid w:val="002F3F1E"/>
    <w:rsid w:val="002F4685"/>
    <w:rsid w:val="002F51F8"/>
    <w:rsid w:val="00301A89"/>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666B"/>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367D"/>
    <w:rsid w:val="00354780"/>
    <w:rsid w:val="00354C6C"/>
    <w:rsid w:val="003561BE"/>
    <w:rsid w:val="00356EE1"/>
    <w:rsid w:val="0036109E"/>
    <w:rsid w:val="00361845"/>
    <w:rsid w:val="00361C66"/>
    <w:rsid w:val="00362C13"/>
    <w:rsid w:val="003634A2"/>
    <w:rsid w:val="00363FF5"/>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982"/>
    <w:rsid w:val="00386A84"/>
    <w:rsid w:val="00390441"/>
    <w:rsid w:val="00391796"/>
    <w:rsid w:val="00391908"/>
    <w:rsid w:val="0039228E"/>
    <w:rsid w:val="003930EB"/>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64FD"/>
    <w:rsid w:val="003F7317"/>
    <w:rsid w:val="00400F84"/>
    <w:rsid w:val="0040178A"/>
    <w:rsid w:val="00401A5B"/>
    <w:rsid w:val="00402008"/>
    <w:rsid w:val="0040236E"/>
    <w:rsid w:val="00403DA6"/>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75CC"/>
    <w:rsid w:val="00427C16"/>
    <w:rsid w:val="00430323"/>
    <w:rsid w:val="00430EBA"/>
    <w:rsid w:val="00431522"/>
    <w:rsid w:val="00431860"/>
    <w:rsid w:val="00431F8E"/>
    <w:rsid w:val="004335AF"/>
    <w:rsid w:val="00434984"/>
    <w:rsid w:val="004355B7"/>
    <w:rsid w:val="00435C59"/>
    <w:rsid w:val="0043632A"/>
    <w:rsid w:val="0044038E"/>
    <w:rsid w:val="00440604"/>
    <w:rsid w:val="0044217A"/>
    <w:rsid w:val="004447D2"/>
    <w:rsid w:val="00444AD0"/>
    <w:rsid w:val="00445483"/>
    <w:rsid w:val="00445D6C"/>
    <w:rsid w:val="0044618A"/>
    <w:rsid w:val="0044663C"/>
    <w:rsid w:val="0044670E"/>
    <w:rsid w:val="00450B39"/>
    <w:rsid w:val="00450E63"/>
    <w:rsid w:val="00453C1B"/>
    <w:rsid w:val="004548B2"/>
    <w:rsid w:val="004560CF"/>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7B5F"/>
    <w:rsid w:val="004D29AF"/>
    <w:rsid w:val="004D2EBC"/>
    <w:rsid w:val="004D651A"/>
    <w:rsid w:val="004D6548"/>
    <w:rsid w:val="004D6937"/>
    <w:rsid w:val="004D69A1"/>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1DB6"/>
    <w:rsid w:val="00512F31"/>
    <w:rsid w:val="00513FF9"/>
    <w:rsid w:val="0051495B"/>
    <w:rsid w:val="00515230"/>
    <w:rsid w:val="00515F2E"/>
    <w:rsid w:val="005164F1"/>
    <w:rsid w:val="00516CFE"/>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E50"/>
    <w:rsid w:val="0054279D"/>
    <w:rsid w:val="0054479B"/>
    <w:rsid w:val="00544A3F"/>
    <w:rsid w:val="00544D3F"/>
    <w:rsid w:val="0054750A"/>
    <w:rsid w:val="0054786C"/>
    <w:rsid w:val="00550D21"/>
    <w:rsid w:val="0055179E"/>
    <w:rsid w:val="005540B0"/>
    <w:rsid w:val="0055419A"/>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9A1"/>
    <w:rsid w:val="00592B5F"/>
    <w:rsid w:val="005934ED"/>
    <w:rsid w:val="00594F1E"/>
    <w:rsid w:val="005957D9"/>
    <w:rsid w:val="00595E83"/>
    <w:rsid w:val="00596808"/>
    <w:rsid w:val="005A0F58"/>
    <w:rsid w:val="005A1EF9"/>
    <w:rsid w:val="005A2762"/>
    <w:rsid w:val="005A3043"/>
    <w:rsid w:val="005A308B"/>
    <w:rsid w:val="005A3219"/>
    <w:rsid w:val="005A3E8E"/>
    <w:rsid w:val="005A484A"/>
    <w:rsid w:val="005A4B64"/>
    <w:rsid w:val="005A5255"/>
    <w:rsid w:val="005A78C1"/>
    <w:rsid w:val="005A7C8D"/>
    <w:rsid w:val="005B1FEE"/>
    <w:rsid w:val="005B23F4"/>
    <w:rsid w:val="005B37A5"/>
    <w:rsid w:val="005B3A52"/>
    <w:rsid w:val="005B4DF1"/>
    <w:rsid w:val="005B59A5"/>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C7F0B"/>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32"/>
    <w:rsid w:val="00601D67"/>
    <w:rsid w:val="0060248D"/>
    <w:rsid w:val="00602E00"/>
    <w:rsid w:val="006030DD"/>
    <w:rsid w:val="006034A5"/>
    <w:rsid w:val="006054C9"/>
    <w:rsid w:val="0060567F"/>
    <w:rsid w:val="0060794F"/>
    <w:rsid w:val="006100D2"/>
    <w:rsid w:val="0061010E"/>
    <w:rsid w:val="00611340"/>
    <w:rsid w:val="0061224D"/>
    <w:rsid w:val="006141EF"/>
    <w:rsid w:val="00614652"/>
    <w:rsid w:val="006148BD"/>
    <w:rsid w:val="00614B99"/>
    <w:rsid w:val="006150B6"/>
    <w:rsid w:val="00616CEC"/>
    <w:rsid w:val="00617782"/>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6A"/>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6225"/>
    <w:rsid w:val="00667BF2"/>
    <w:rsid w:val="00667C83"/>
    <w:rsid w:val="00670F65"/>
    <w:rsid w:val="006727EB"/>
    <w:rsid w:val="00674CF7"/>
    <w:rsid w:val="00675F2B"/>
    <w:rsid w:val="006766F7"/>
    <w:rsid w:val="00680F51"/>
    <w:rsid w:val="006835C3"/>
    <w:rsid w:val="0068399D"/>
    <w:rsid w:val="00684560"/>
    <w:rsid w:val="00685039"/>
    <w:rsid w:val="00685A8E"/>
    <w:rsid w:val="00687A3F"/>
    <w:rsid w:val="00690C44"/>
    <w:rsid w:val="0069168C"/>
    <w:rsid w:val="0069258E"/>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9B4"/>
    <w:rsid w:val="006D4478"/>
    <w:rsid w:val="006D53B0"/>
    <w:rsid w:val="006D55AA"/>
    <w:rsid w:val="006D5AFE"/>
    <w:rsid w:val="006D60AC"/>
    <w:rsid w:val="006D60DD"/>
    <w:rsid w:val="006D7125"/>
    <w:rsid w:val="006E0681"/>
    <w:rsid w:val="006E0DFF"/>
    <w:rsid w:val="006E3281"/>
    <w:rsid w:val="006E392F"/>
    <w:rsid w:val="006E4978"/>
    <w:rsid w:val="006E53B3"/>
    <w:rsid w:val="006E5F73"/>
    <w:rsid w:val="006E654B"/>
    <w:rsid w:val="006E6A45"/>
    <w:rsid w:val="006E7C57"/>
    <w:rsid w:val="006F0824"/>
    <w:rsid w:val="006F0FAC"/>
    <w:rsid w:val="006F11FF"/>
    <w:rsid w:val="006F1DB2"/>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42480"/>
    <w:rsid w:val="00742B28"/>
    <w:rsid w:val="00743562"/>
    <w:rsid w:val="007439AD"/>
    <w:rsid w:val="00743AF9"/>
    <w:rsid w:val="00746147"/>
    <w:rsid w:val="0074649E"/>
    <w:rsid w:val="0074680C"/>
    <w:rsid w:val="0074784A"/>
    <w:rsid w:val="0075000E"/>
    <w:rsid w:val="007506CF"/>
    <w:rsid w:val="00750BAC"/>
    <w:rsid w:val="00751EFB"/>
    <w:rsid w:val="007528FA"/>
    <w:rsid w:val="007531F4"/>
    <w:rsid w:val="00753577"/>
    <w:rsid w:val="007541F4"/>
    <w:rsid w:val="00754697"/>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808"/>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6A6"/>
    <w:rsid w:val="00845B5F"/>
    <w:rsid w:val="00845DF9"/>
    <w:rsid w:val="008463CB"/>
    <w:rsid w:val="00846C8D"/>
    <w:rsid w:val="00847002"/>
    <w:rsid w:val="008472E3"/>
    <w:rsid w:val="00847DEB"/>
    <w:rsid w:val="008500B0"/>
    <w:rsid w:val="008500FF"/>
    <w:rsid w:val="0085025A"/>
    <w:rsid w:val="00852AC3"/>
    <w:rsid w:val="008536AE"/>
    <w:rsid w:val="00854100"/>
    <w:rsid w:val="008567B2"/>
    <w:rsid w:val="008606DD"/>
    <w:rsid w:val="0086082C"/>
    <w:rsid w:val="008664FC"/>
    <w:rsid w:val="008673B9"/>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14C5"/>
    <w:rsid w:val="00891FF0"/>
    <w:rsid w:val="0089219E"/>
    <w:rsid w:val="0089325A"/>
    <w:rsid w:val="0089513D"/>
    <w:rsid w:val="008960BC"/>
    <w:rsid w:val="008A0AC0"/>
    <w:rsid w:val="008A10BC"/>
    <w:rsid w:val="008A17F7"/>
    <w:rsid w:val="008A2053"/>
    <w:rsid w:val="008A2105"/>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68D1"/>
    <w:rsid w:val="008B70F5"/>
    <w:rsid w:val="008B766E"/>
    <w:rsid w:val="008B7A9F"/>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D2C"/>
    <w:rsid w:val="008F0C48"/>
    <w:rsid w:val="008F15A7"/>
    <w:rsid w:val="008F27C8"/>
    <w:rsid w:val="008F2BB0"/>
    <w:rsid w:val="008F36E8"/>
    <w:rsid w:val="008F42C6"/>
    <w:rsid w:val="008F43D6"/>
    <w:rsid w:val="008F4658"/>
    <w:rsid w:val="008F5528"/>
    <w:rsid w:val="008F5AD3"/>
    <w:rsid w:val="008F5B1C"/>
    <w:rsid w:val="008F661B"/>
    <w:rsid w:val="008F75D8"/>
    <w:rsid w:val="008F7855"/>
    <w:rsid w:val="009027E8"/>
    <w:rsid w:val="0090597F"/>
    <w:rsid w:val="00905BBF"/>
    <w:rsid w:val="00910595"/>
    <w:rsid w:val="009111D2"/>
    <w:rsid w:val="00911C03"/>
    <w:rsid w:val="00912F67"/>
    <w:rsid w:val="0091333E"/>
    <w:rsid w:val="0091340F"/>
    <w:rsid w:val="0091552E"/>
    <w:rsid w:val="009157DF"/>
    <w:rsid w:val="0091601C"/>
    <w:rsid w:val="009169CE"/>
    <w:rsid w:val="00917081"/>
    <w:rsid w:val="009172E0"/>
    <w:rsid w:val="00917DA7"/>
    <w:rsid w:val="00920093"/>
    <w:rsid w:val="00920394"/>
    <w:rsid w:val="00921393"/>
    <w:rsid w:val="009219F7"/>
    <w:rsid w:val="00922037"/>
    <w:rsid w:val="0092342E"/>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163D"/>
    <w:rsid w:val="0098225E"/>
    <w:rsid w:val="009826E4"/>
    <w:rsid w:val="0098583C"/>
    <w:rsid w:val="00986BB6"/>
    <w:rsid w:val="009876ED"/>
    <w:rsid w:val="00990388"/>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F28"/>
    <w:rsid w:val="009A61F2"/>
    <w:rsid w:val="009A6542"/>
    <w:rsid w:val="009A6610"/>
    <w:rsid w:val="009A69A4"/>
    <w:rsid w:val="009A7319"/>
    <w:rsid w:val="009A740B"/>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F4E"/>
    <w:rsid w:val="00A527EE"/>
    <w:rsid w:val="00A52911"/>
    <w:rsid w:val="00A52BD8"/>
    <w:rsid w:val="00A52EE8"/>
    <w:rsid w:val="00A535B0"/>
    <w:rsid w:val="00A53B70"/>
    <w:rsid w:val="00A549AB"/>
    <w:rsid w:val="00A55F38"/>
    <w:rsid w:val="00A57C45"/>
    <w:rsid w:val="00A57C4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2115"/>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D02C7"/>
    <w:rsid w:val="00AD1854"/>
    <w:rsid w:val="00AD2B6F"/>
    <w:rsid w:val="00AD321E"/>
    <w:rsid w:val="00AD477B"/>
    <w:rsid w:val="00AD4FDA"/>
    <w:rsid w:val="00AD66E5"/>
    <w:rsid w:val="00AD7451"/>
    <w:rsid w:val="00AD7B71"/>
    <w:rsid w:val="00AE065E"/>
    <w:rsid w:val="00AE0FE7"/>
    <w:rsid w:val="00AE1DAC"/>
    <w:rsid w:val="00AE5047"/>
    <w:rsid w:val="00AE5555"/>
    <w:rsid w:val="00AE6431"/>
    <w:rsid w:val="00AE7559"/>
    <w:rsid w:val="00AF04A6"/>
    <w:rsid w:val="00AF0EAD"/>
    <w:rsid w:val="00AF19BA"/>
    <w:rsid w:val="00AF354D"/>
    <w:rsid w:val="00AF48AB"/>
    <w:rsid w:val="00AF51C4"/>
    <w:rsid w:val="00AF555D"/>
    <w:rsid w:val="00AF5B35"/>
    <w:rsid w:val="00AF68C8"/>
    <w:rsid w:val="00B008D9"/>
    <w:rsid w:val="00B0263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C9"/>
    <w:rsid w:val="00B25DE0"/>
    <w:rsid w:val="00B26C2D"/>
    <w:rsid w:val="00B273A6"/>
    <w:rsid w:val="00B2787A"/>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4483"/>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7CD"/>
    <w:rsid w:val="00BB1CE8"/>
    <w:rsid w:val="00BB22FC"/>
    <w:rsid w:val="00BB2ACC"/>
    <w:rsid w:val="00BB5EAE"/>
    <w:rsid w:val="00BC0559"/>
    <w:rsid w:val="00BC0733"/>
    <w:rsid w:val="00BC1A36"/>
    <w:rsid w:val="00BC24DA"/>
    <w:rsid w:val="00BC2D17"/>
    <w:rsid w:val="00BC306D"/>
    <w:rsid w:val="00BC4ACE"/>
    <w:rsid w:val="00BC5D53"/>
    <w:rsid w:val="00BC6593"/>
    <w:rsid w:val="00BC667B"/>
    <w:rsid w:val="00BC6B3F"/>
    <w:rsid w:val="00BC6CB4"/>
    <w:rsid w:val="00BC775B"/>
    <w:rsid w:val="00BC77B7"/>
    <w:rsid w:val="00BC7BF8"/>
    <w:rsid w:val="00BD0310"/>
    <w:rsid w:val="00BD251A"/>
    <w:rsid w:val="00BD4413"/>
    <w:rsid w:val="00BD508F"/>
    <w:rsid w:val="00BD5C2A"/>
    <w:rsid w:val="00BD5FC4"/>
    <w:rsid w:val="00BD6061"/>
    <w:rsid w:val="00BD7344"/>
    <w:rsid w:val="00BD7383"/>
    <w:rsid w:val="00BD7733"/>
    <w:rsid w:val="00BD7E5C"/>
    <w:rsid w:val="00BE00C8"/>
    <w:rsid w:val="00BE028B"/>
    <w:rsid w:val="00BE0493"/>
    <w:rsid w:val="00BE053D"/>
    <w:rsid w:val="00BE178F"/>
    <w:rsid w:val="00BE1E72"/>
    <w:rsid w:val="00BE243B"/>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49D0"/>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2041"/>
    <w:rsid w:val="00C22224"/>
    <w:rsid w:val="00C22743"/>
    <w:rsid w:val="00C26077"/>
    <w:rsid w:val="00C27B68"/>
    <w:rsid w:val="00C27ED5"/>
    <w:rsid w:val="00C27EEF"/>
    <w:rsid w:val="00C27F94"/>
    <w:rsid w:val="00C3137B"/>
    <w:rsid w:val="00C31CE8"/>
    <w:rsid w:val="00C31D60"/>
    <w:rsid w:val="00C32722"/>
    <w:rsid w:val="00C338A2"/>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928"/>
    <w:rsid w:val="00C53635"/>
    <w:rsid w:val="00C55F66"/>
    <w:rsid w:val="00C5624F"/>
    <w:rsid w:val="00C56745"/>
    <w:rsid w:val="00C57313"/>
    <w:rsid w:val="00C5748F"/>
    <w:rsid w:val="00C57900"/>
    <w:rsid w:val="00C60D05"/>
    <w:rsid w:val="00C612EB"/>
    <w:rsid w:val="00C61973"/>
    <w:rsid w:val="00C61A66"/>
    <w:rsid w:val="00C63475"/>
    <w:rsid w:val="00C64806"/>
    <w:rsid w:val="00C67F5A"/>
    <w:rsid w:val="00C71396"/>
    <w:rsid w:val="00C722BC"/>
    <w:rsid w:val="00C72552"/>
    <w:rsid w:val="00C739BE"/>
    <w:rsid w:val="00C74473"/>
    <w:rsid w:val="00C7599D"/>
    <w:rsid w:val="00C75AD5"/>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E3F"/>
    <w:rsid w:val="00CD37FD"/>
    <w:rsid w:val="00CD3934"/>
    <w:rsid w:val="00CD3E64"/>
    <w:rsid w:val="00CD3EDB"/>
    <w:rsid w:val="00CD42C5"/>
    <w:rsid w:val="00CD4545"/>
    <w:rsid w:val="00CD4B45"/>
    <w:rsid w:val="00CD523F"/>
    <w:rsid w:val="00CD5C48"/>
    <w:rsid w:val="00CD67C8"/>
    <w:rsid w:val="00CD7155"/>
    <w:rsid w:val="00CE0E81"/>
    <w:rsid w:val="00CE2770"/>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172E"/>
    <w:rsid w:val="00CF2717"/>
    <w:rsid w:val="00CF3D4E"/>
    <w:rsid w:val="00CF3FB9"/>
    <w:rsid w:val="00CF41EA"/>
    <w:rsid w:val="00CF4CA6"/>
    <w:rsid w:val="00CF5F01"/>
    <w:rsid w:val="00D0108C"/>
    <w:rsid w:val="00D01C7E"/>
    <w:rsid w:val="00D020AF"/>
    <w:rsid w:val="00D02F61"/>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4CE"/>
    <w:rsid w:val="00DA4743"/>
    <w:rsid w:val="00DA4E88"/>
    <w:rsid w:val="00DA5112"/>
    <w:rsid w:val="00DA55C7"/>
    <w:rsid w:val="00DA5CD8"/>
    <w:rsid w:val="00DA65C2"/>
    <w:rsid w:val="00DB0850"/>
    <w:rsid w:val="00DB08B1"/>
    <w:rsid w:val="00DB327A"/>
    <w:rsid w:val="00DB4094"/>
    <w:rsid w:val="00DB5110"/>
    <w:rsid w:val="00DB6450"/>
    <w:rsid w:val="00DC17E8"/>
    <w:rsid w:val="00DC20BA"/>
    <w:rsid w:val="00DC2B06"/>
    <w:rsid w:val="00DC2CF8"/>
    <w:rsid w:val="00DC723D"/>
    <w:rsid w:val="00DC76E8"/>
    <w:rsid w:val="00DD2050"/>
    <w:rsid w:val="00DD32E3"/>
    <w:rsid w:val="00DD3F94"/>
    <w:rsid w:val="00DD567A"/>
    <w:rsid w:val="00DD5B44"/>
    <w:rsid w:val="00DD5C68"/>
    <w:rsid w:val="00DE21A2"/>
    <w:rsid w:val="00DE292E"/>
    <w:rsid w:val="00DE312E"/>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253DA"/>
    <w:rsid w:val="00E30660"/>
    <w:rsid w:val="00E30684"/>
    <w:rsid w:val="00E319BD"/>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6260"/>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97A8E"/>
    <w:rsid w:val="00EA0B8B"/>
    <w:rsid w:val="00EA15D6"/>
    <w:rsid w:val="00EA309F"/>
    <w:rsid w:val="00EA315F"/>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0A6F"/>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9"/>
    <w:rsid w:val="00F573C4"/>
    <w:rsid w:val="00F57538"/>
    <w:rsid w:val="00F57A6B"/>
    <w:rsid w:val="00F57BAD"/>
    <w:rsid w:val="00F60C50"/>
    <w:rsid w:val="00F621C5"/>
    <w:rsid w:val="00F6255F"/>
    <w:rsid w:val="00F63FD8"/>
    <w:rsid w:val="00F6647E"/>
    <w:rsid w:val="00F664FA"/>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27F5"/>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886575033">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084645682">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comments" Target="comments.xm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hyperlink" Target="http://www.nso.edu/staff/fwatson/STARA" TargetMode="External"/><Relationship Id="rId35" Type="http://schemas.openxmlformats.org/officeDocument/2006/relationships/hyperlink" Target="http://fenyi.solarobs.unideb.hu/DPD/" TargetMode="Externa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physik.uni-bremen.de/gome/gomemgii.html"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690B3-4171-2C48-AC60-9C55EAD5C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56</Pages>
  <Words>17281</Words>
  <Characters>98508</Characters>
  <Application>Microsoft Macintosh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115558</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J. Newport</dc:creator>
  <cp:lastModifiedBy>Odele Coddington</cp:lastModifiedBy>
  <cp:revision>28</cp:revision>
  <cp:lastPrinted>2015-01-28T16:04:00Z</cp:lastPrinted>
  <dcterms:created xsi:type="dcterms:W3CDTF">2015-02-03T22:16:00Z</dcterms:created>
  <dcterms:modified xsi:type="dcterms:W3CDTF">2015-02-04T22:16:00Z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